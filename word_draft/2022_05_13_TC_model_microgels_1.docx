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6CCC36" w14:textId="7A5DD283" w:rsidR="00EA7BBE" w:rsidRDefault="009A5CA1">
      <w:bookmarkStart w:id="0" w:name="_Hlk103076466"/>
      <w:bookmarkEnd w:id="0"/>
      <w:r w:rsidRPr="009A5CA1">
        <w:rPr>
          <w:rFonts w:asciiTheme="majorHAnsi" w:eastAsiaTheme="majorEastAsia" w:hAnsiTheme="majorHAnsi" w:cstheme="majorBidi"/>
          <w:color w:val="2F5496" w:themeColor="accent1" w:themeShade="BF"/>
          <w:sz w:val="32"/>
          <w:szCs w:val="32"/>
        </w:rPr>
        <w:t>High shear viscosity of yield stress materials is described by the three-component model</w:t>
      </w:r>
    </w:p>
    <w:p w14:paraId="539631D5" w14:textId="389C32EC" w:rsidR="00EA7BBE" w:rsidRDefault="0B151AAE" w:rsidP="008E732D">
      <w:pPr>
        <w:jc w:val="both"/>
      </w:pPr>
      <w:r>
        <w:t xml:space="preserve">We test the validity of the Three Component </w:t>
      </w:r>
      <w:r w:rsidR="00C24B02">
        <w:t xml:space="preserve">(TC) </w:t>
      </w:r>
      <w:r>
        <w:t>model</w:t>
      </w:r>
      <w:r w:rsidR="43F6B322">
        <w:t>,</w:t>
      </w:r>
      <w:r>
        <w:t xml:space="preserve"> describing the flow behavior of soft glassy materials. To highlight the importance of the viscous contribution from the </w:t>
      </w:r>
      <w:r w:rsidR="00C24B02">
        <w:t>continuous phase</w:t>
      </w:r>
      <w:r>
        <w:t xml:space="preserve">, we formulate a yield stress material with carbomer microgels and propylene glycol as a </w:t>
      </w:r>
      <w:r w:rsidR="00C24B02">
        <w:t>solvent</w:t>
      </w:r>
      <w:r>
        <w:t>. We demonstrate that the contribution of the solvent viscosity captured by the high shear viscosity term in the TC model is relevant and follow</w:t>
      </w:r>
      <w:r w:rsidR="00C24B02">
        <w:t>s</w:t>
      </w:r>
      <w:r>
        <w:t xml:space="preserve"> the solvent’s Arrhenius dependence as a function of temperature.</w:t>
      </w:r>
      <w:r w:rsidR="00C24B02">
        <w:t xml:space="preserve"> This observation suggests a strong physical ground for this alternative model describing the steady flow of yield stress materials.</w:t>
      </w:r>
    </w:p>
    <w:p w14:paraId="7AEAAE67" w14:textId="5CF42255" w:rsidR="00EA7BBE" w:rsidRDefault="00696FA4" w:rsidP="00696FA4">
      <w:pPr>
        <w:pStyle w:val="Titre2"/>
      </w:pPr>
      <w:r>
        <w:t>Introduction</w:t>
      </w:r>
    </w:p>
    <w:p w14:paraId="3ECAD9C6" w14:textId="6D88C395" w:rsidR="00EA7BBE" w:rsidRDefault="0B151AAE" w:rsidP="0005126E">
      <w:pPr>
        <w:jc w:val="both"/>
      </w:pPr>
      <w:r>
        <w:t xml:space="preserve">Carbomer based microgel systems are </w:t>
      </w:r>
      <w:r w:rsidR="0ECF2982">
        <w:t xml:space="preserve">suspensions of </w:t>
      </w:r>
      <w:r>
        <w:t>high molecular weight poly-acrylic acid crosslinked to form</w:t>
      </w:r>
      <w:r w:rsidR="727489E0">
        <w:t xml:space="preserve"> </w:t>
      </w:r>
      <w:r>
        <w:t xml:space="preserve">microgel </w:t>
      </w:r>
      <w:r w:rsidR="0ECF2982">
        <w:t>particles</w:t>
      </w:r>
      <w:r w:rsidR="727489E0">
        <w:t xml:space="preserve"> that are designed to swell</w:t>
      </w:r>
      <w:r w:rsidR="0ECF2982">
        <w:t xml:space="preserve"> in appropriate solvents. Carbomer microgels are widely used in pharmaceutical, cosmetics and consumer products industries as rheology modifier</w:t>
      </w:r>
      <w:ins w:id="1" w:author="MARCHAND Manon" w:date="2022-05-13T14:15:00Z">
        <w:r w:rsidR="00FD1FB5">
          <w:t xml:space="preserve"> </w:t>
        </w:r>
      </w:ins>
      <w:r w:rsidR="0ECF2982">
        <w:t>[]. Perhaps the most iconic application of carbomer microgels is in the formulation of gel hand sanitizer</w:t>
      </w:r>
      <w:r w:rsidR="727489E0">
        <w:t>s</w:t>
      </w:r>
      <w:r w:rsidR="0ECF2982">
        <w:t xml:space="preserve">: an alternative delivery of anti-bacterial liquid alcohol that created a unique product category just by means of a simple rheological modification of </w:t>
      </w:r>
      <w:r w:rsidR="008D403C">
        <w:t>anti-bacterial alcohol</w:t>
      </w:r>
      <w:r w:rsidR="0ECF2982">
        <w:t>. Besides the industrial relevance, carbomer microgels have also enabled fundamental research and have become a go</w:t>
      </w:r>
      <w:r w:rsidR="79A911B1">
        <w:t>-</w:t>
      </w:r>
      <w:r w:rsidR="0ECF2982">
        <w:t xml:space="preserve">to model system for studying </w:t>
      </w:r>
      <w:r w:rsidR="727489E0">
        <w:t xml:space="preserve">yield stress fluids. The availability of Carbopol yield stress model systems has enabled significant progress in the experimental investigation of the flow behavior of yield stress fluids </w:t>
      </w:r>
      <w:r w:rsidR="3F4FA942">
        <w:t>and</w:t>
      </w:r>
      <w:r w:rsidR="727489E0">
        <w:t xml:space="preserve"> in the development of theoretical models connecting the microscopic properties of the system to the bulk rheological properties</w:t>
      </w:r>
      <w:r w:rsidR="00A93CE1">
        <w:fldChar w:fldCharType="begin" w:fldLock="1"/>
      </w:r>
      <w:r w:rsidR="00A93CE1">
        <w:instrText>ADDIN CSL_CITATION {"citationItems":[{"id":"ITEM-1","itemData":{"DOI":"10.1016/0378-5173(79)90025-5","ISSN":"0378-5173","abstract":"The effect of physical and chemical variables on consistency of Carbopol 940 and 941 gels was investigated by continuous shear rheometry. Gels provided plastic flow curves with negligible hysteresis. Continuous shear properties were not greatly affected by centrifuging, milling, temperature cycling, and ageing. Initial addition of neutralizing agent (0-6% w/w for 3% gels) markedly increased consistency; further addition caused a more gradual increase. Daylight reduced consistency. Apparent viscosities varied exponentially with concentration. Increased temperature gradually decreased apparent viscosity. Solvents had a variable effect on apparent viscosities which could not be correlated with solvent viscosity nor molecular weight. Apparent viscosities for gels neutralized with different bases were independent of type of base used. Small strain testing investigated fundamental properties of Carbopol gels and determined the effect of polymer concentration, temperature, neutralization, different solvents and neutralizers. Gels were linear viscoelastic and to a first approximation were elastic solids. Creep compliance varied exponentially with concentration and showed no correlation with solvent or neutralizer type. © 1979.","author":[{"dropping-particle":"","family":"Barry","given":"B. W.","non-dropping-particle":"","parse-names":false,"suffix":""},{"dropping-particle":"","family":"Meyer","given":"M. C.","non-dropping-particle":"","parse-names":false,"suffix":""}],"container-title":"International Journal of Pharmaceutics","id":"ITEM-1","issue":"1","issued":{"date-parts":[["1979","1","1"]]},"page":"1-25","publisher":"Elsevier","title":"The rheological properties of carbopol gels I. Continuous shear and creep properties of carbopol gels","type":"article-journal","volume":"2"},"uris":["http://www.mendeley.com/documents/?uuid=7720009e-cbce-3349-aab5-4fcbacd9fa9a"]}],"mendeley":{"formattedCitation":"(Barry and Meyer 1979)","plainTextFormattedCitation":"(Barry and Meyer 1979)","previouslyFormattedCitation":"(Barry and Meyer 1979)"},"properties":{"noteIndex":0},"schema":"https://github.com/citation-style-language/schema/raw/master/csl-citation.json"}</w:instrText>
      </w:r>
      <w:r w:rsidR="00A93CE1">
        <w:fldChar w:fldCharType="separate"/>
      </w:r>
      <w:r w:rsidR="00A93CE1" w:rsidRPr="00A93CE1">
        <w:rPr>
          <w:noProof/>
        </w:rPr>
        <w:t>(Barry and Meyer 1979)</w:t>
      </w:r>
      <w:r w:rsidR="00A93CE1">
        <w:fldChar w:fldCharType="end"/>
      </w:r>
      <w:r w:rsidR="00A93CE1">
        <w:fldChar w:fldCharType="begin" w:fldLock="1"/>
      </w:r>
      <w:r w:rsidR="00A93CE1">
        <w:instrText>ADDIN CSL_CITATION {"citationItems":[{"id":"ITEM-1","itemData":{"DOI":"10.1007/S00396-002-0808-7/FIGURES/8","ISSN":"0303402X","abstract":"Carbopol gel systems have been studied using steady, oscillatory rheology, and cryoscanning electron microscopy (cryo-SEM) analysis in order to elucidate the nature of the different microstructures of the gel in relation to polymer concentration as well as triethanolamine (TEA) content. The effect of changing the concentration of Carbopol (0.1-4 wt%) for 0, 1, and 10 wt% TEA has been investigated. Cryo-SEM revealed that honeycomb structures were observed in the gel system depending on the amount of TEA and Carbopol while the irregular fibrous three dimensional gel network systems were seen at the lower level of polymer content even in the high concentration of TEA. In addition to that, as the amount of polymer was increased, strings of fibrous network became thicker and of honeycomb-like structure. Shape of storage modulus-shear stress curve in the dynamical rheometric study was significantly changed as a result of variation in the microstructures while frequency sweep curve and yield values obtained from the model fitting in the steady rheological measurements couldn't reflect the structural difference of Carbopol gels. Two distinct relaxation phenomena were appeared with increase in polymer concentration as well as TEA concentration. Temperature dependence of the stress sweep experiment was measured and shown that the effect of temperature (1-80 °C) on the shape of the curve was the similar trend with that of TEA and polymer concentrations, although the temperature dependency on the increment was much weaker than TEA concentration.","author":[{"dropping-particle":"","family":"Kim","given":"Jong Yun","non-dropping-particle":"","parse-names":false,"suffix":""},{"dropping-particle":"","family":"Song","given":"Jun Yeob","non-dropping-particle":"","parse-names":false,"suffix":""},{"dropping-particle":"","family":"Lee","given":"Eun Joo","non-dropping-particle":"","parse-names":false,"suffix":""},{"dropping-particle":"","family":"Park","given":"Seung Kyu","non-dropping-particle":"","parse-names":false,"suffix":""}],"container-title":"Colloid and Polymer Science","id":"ITEM-1","issue":"7","issued":{"date-parts":[["2003","7","1"]]},"page":"614-623","publisher":"Springer Verlag","title":"Rheological properties and microstructures of Carbopol gel network system","type":"article-journal","volume":"281"},"uris":["http://www.mendeley.com/documents/?uuid=1f7495ed-f69e-322d-be65-369b83a97162"]}],"mendeley":{"formattedCitation":"(Kim et al. 2003)","plainTextFormattedCitation":"(Kim et al. 2003)","previouslyFormattedCitation":"(Kim et al. 2003)"},"properties":{"noteIndex":0},"schema":"https://github.com/citation-style-language/schema/raw/master/csl-citation.json"}</w:instrText>
      </w:r>
      <w:r w:rsidR="00A93CE1">
        <w:fldChar w:fldCharType="separate"/>
      </w:r>
      <w:r w:rsidR="00A93CE1" w:rsidRPr="00A93CE1">
        <w:rPr>
          <w:noProof/>
        </w:rPr>
        <w:t>(Kim et al. 2003)</w:t>
      </w:r>
      <w:r w:rsidR="00A93CE1">
        <w:fldChar w:fldCharType="end"/>
      </w:r>
      <w:r w:rsidR="00A93CE1">
        <w:fldChar w:fldCharType="begin" w:fldLock="1"/>
      </w:r>
      <w:r w:rsidR="003F092E">
        <w:instrText xml:space="preserve">ADDIN CSL_CITATION {"citationItems":[{"id":"ITEM-1","itemData":{"DOI":"10.1111/J.1365-2621.2002.TB11379.X","ISSN":"1750-3841","abstract":"The effect of pH on the non-Newtonian viscosity (η) of aqueous Carbopol 940 solutions is presented with high resolution (pH increments about 0.4) between pH = 2.6 and 12.7. Aqueous NaOH was used to adjust pH of 1.48 wt % Carbopol solutions. A Contraves viscometer was used to measure steady-flow shear stress at known shear rate (γ) over the range γ· = 8 to 195 s-1. Yield stresses and shear-thinning η(γ) were observed. Data were fitted with a Herschel-Bulkley model, whose parameters (including yield stress) were expressed as functions of pH. Comparisons were made of η(γ) to the dynamic viscometric properties η′(ω) and η*(ω) for comparable ranges of γ· and frequency (ω): A fairly close match was found between η and η* but η </w:instrText>
      </w:r>
      <w:r w:rsidR="003F092E">
        <w:rPr>
          <w:rFonts w:ascii="Cambria Math" w:hAnsi="Cambria Math" w:cs="Cambria Math"/>
        </w:rPr>
        <w:instrText>≫</w:instrText>
      </w:r>
      <w:r w:rsidR="003F092E">
        <w:instrText xml:space="preserve"> </w:instrText>
      </w:r>
      <w:r w:rsidR="003F092E">
        <w:rPr>
          <w:rFonts w:ascii="Calibri" w:hAnsi="Calibri" w:cs="Calibri"/>
        </w:rPr>
        <w:instrText>η′</w:instrText>
      </w:r>
      <w:r w:rsidR="003F092E">
        <w:instrText>. pH dependence included previously unreported extrema of h(pH) in the range of pH = 6.2 to 6.6. Because of sensitive control of rheological properties with pH, Carbopol solutions can be used to mimic a great range of shear-thinning and yield-stress behavior that should make them useful for model studies directed toward process and equipment design and evaluation.","author":[{"dropping-particle":"","family":"Curran","given":"S. J.","non-dropping-particle":"","parse-names":false,"suffix":""},{"dropping-particle":"","family":"Hayes","given":"R. E.","non-dropping-particle":"","parse-names":false,"suffix":""},{"dropping-particle":"","family":"Afacan","given":"A.","non-dropping-particle":"","parse-names":false,"suffix":""},{"dropping-particle":"","family":"Williams","given":"M. C.","non-dropping-particle":"","parse-names":false,"suffix":""},{"dropping-particle":"","family":"Tanguy","given":"P. A.","non-dropping-particle":"","parse-names":false,"suffix":""}],"container-title":"Journal of Food Science","id":"ITEM-1","issue":"1","issued":{"date-parts":[["2002","1","1"]]},"page":"176-180","publisher":"John Wiley &amp; Sons, Ltd","title":"Properties of Carbopol Solutions as Models for Yield-Stress Fluids","type":"article-journal","volume":"67"},"uris":["http://www.mendeley.com/documents/?uuid=cd9e99be-f680-3109-bde8-2a329a660ca7"]}],"mendeley":{"formattedCitation":"(Curran et al. 2002)","plainTextFormattedCitation":"(Curran et al. 2002)","previouslyFormattedCitation":"(Curran et al. 2002)"},"properties":{"noteIndex":0},"schema":"https://github.com/citation-style-language/schema/raw/master/csl-citation.json"}</w:instrText>
      </w:r>
      <w:r w:rsidR="00A93CE1">
        <w:fldChar w:fldCharType="separate"/>
      </w:r>
      <w:r w:rsidR="00A93CE1" w:rsidRPr="00A93CE1">
        <w:rPr>
          <w:noProof/>
        </w:rPr>
        <w:t>(Curran et al. 2002)</w:t>
      </w:r>
      <w:r w:rsidR="00A93CE1">
        <w:fldChar w:fldCharType="end"/>
      </w:r>
      <w:r w:rsidR="727489E0">
        <w:t xml:space="preserve">. </w:t>
      </w:r>
    </w:p>
    <w:p w14:paraId="3561F578" w14:textId="2E316C89" w:rsidR="00EA7BBE" w:rsidRDefault="727489E0" w:rsidP="4A0EE3D9">
      <w:pPr>
        <w:jc w:val="both"/>
      </w:pPr>
      <w:r>
        <w:t xml:space="preserve">In this contribution we focus </w:t>
      </w:r>
      <w:r w:rsidR="60926867">
        <w:t>on</w:t>
      </w:r>
      <w:r>
        <w:t xml:space="preserve"> the description of </w:t>
      </w:r>
      <w:r w:rsidR="4496A7F8">
        <w:t xml:space="preserve">the </w:t>
      </w:r>
      <w:r w:rsidRPr="00EA7BBE">
        <w:t>steady shear flow properties</w:t>
      </w:r>
      <w:r>
        <w:t xml:space="preserve"> of carbomer based yield stress fluids</w:t>
      </w:r>
      <w:r w:rsidR="60926867">
        <w:t>. The flow curve, viscosity or shear stress measured as function of the shear rate, is</w:t>
      </w:r>
      <w:r>
        <w:t xml:space="preserve"> </w:t>
      </w:r>
      <w:r w:rsidR="0B151AAE" w:rsidRPr="00EA7BBE">
        <w:t>often described through the phenomenological Hershel-Bulkley (HB) model</w:t>
      </w:r>
      <w:r w:rsidR="008D3686">
        <w:t xml:space="preserve"> </w:t>
      </w:r>
      <w:r w:rsidR="006A0FF1">
        <w:fldChar w:fldCharType="begin" w:fldLock="1"/>
      </w:r>
      <w:r w:rsidR="00FE7B89">
        <w:instrText>ADDIN CSL_CITATION {"citationItems":[{"id":"ITEM-1","itemData":{"author":[{"dropping-particle":"","family":"Herschel","given":"Winslow H","non-dropping-particle":"","parse-names":false,"suffix":""},{"dropping-particle":"","family":"Bulkley","given":"Ronald","non-dropping-particle":"","parse-names":false,"suffix":""}],"id":"ITEM-1","issued":{"date-parts":[["0"]]},"title":"Ronsistenzmessungen yon ( ummi-BenzollGsungen,'i","type":"report"},"uris":["http://www.mendeley.com/documents/?uuid=1b081697-2ed3-315f-a270-e119219c6d6d"]}],"mendeley":{"formattedCitation":"(Herschel and Bulkley, n.d.)","plainTextFormattedCitation":"(Herschel and Bulkley, n.d.)","previouslyFormattedCitation":"(Herschel and Bulkley, n.d.)"},"properties":{"noteIndex":0},"schema":"https://github.com/citation-style-language/schema/raw/master/csl-citation.json"}</w:instrText>
      </w:r>
      <w:r w:rsidR="006A0FF1">
        <w:fldChar w:fldCharType="separate"/>
      </w:r>
      <w:r w:rsidR="00FE4581" w:rsidRPr="00FE4581">
        <w:rPr>
          <w:noProof/>
        </w:rPr>
        <w:t>(Herschel and Bulkley, n.d.)</w:t>
      </w:r>
      <w:r w:rsidR="006A0FF1">
        <w:fldChar w:fldCharType="end"/>
      </w:r>
      <w:r w:rsidR="009C2664">
        <w:t xml:space="preserve"> </w:t>
      </w:r>
      <w:r w:rsidR="0B151AAE" w:rsidRPr="00EA7BBE">
        <w:t xml:space="preserve">shown in Eq 1. In this model, the steady shear stress </w:t>
      </w:r>
      <m:oMath>
        <m:r>
          <w:rPr>
            <w:rFonts w:ascii="Cambria Math" w:hAnsi="Cambria Math"/>
          </w:rPr>
          <m:t>σ</m:t>
        </m:r>
        <m:d>
          <m:dPr>
            <m:ctrlPr>
              <w:rPr>
                <w:rFonts w:ascii="Cambria Math" w:hAnsi="Cambria Math"/>
                <w:i/>
              </w:rPr>
            </m:ctrlPr>
          </m:dPr>
          <m:e>
            <m:acc>
              <m:accPr>
                <m:chr m:val="̇"/>
                <m:ctrlPr>
                  <w:rPr>
                    <w:rFonts w:ascii="Cambria Math" w:hAnsi="Cambria Math"/>
                    <w:i/>
                  </w:rPr>
                </m:ctrlPr>
              </m:accPr>
              <m:e>
                <m:r>
                  <w:rPr>
                    <w:rFonts w:ascii="Cambria Math" w:hAnsi="Cambria Math"/>
                  </w:rPr>
                  <m:t>γ</m:t>
                </m:r>
              </m:e>
            </m:acc>
          </m:e>
        </m:d>
      </m:oMath>
      <w:r w:rsidR="0B151AAE" w:rsidRPr="00EA7BBE">
        <w:t xml:space="preserve"> </w:t>
      </w:r>
      <w:r w:rsidR="00A17131">
        <w:t xml:space="preserve">where </w:t>
      </w:r>
      <m:oMath>
        <m:acc>
          <m:accPr>
            <m:chr m:val="̇"/>
            <m:ctrlPr>
              <w:rPr>
                <w:rFonts w:ascii="Cambria Math" w:hAnsi="Cambria Math"/>
                <w:i/>
              </w:rPr>
            </m:ctrlPr>
          </m:accPr>
          <m:e>
            <m:r>
              <w:rPr>
                <w:rFonts w:ascii="Cambria Math" w:hAnsi="Cambria Math"/>
              </w:rPr>
              <m:t>γ</m:t>
            </m:r>
          </m:e>
        </m:acc>
      </m:oMath>
      <w:r w:rsidR="00A17131">
        <w:rPr>
          <w:rFonts w:eastAsiaTheme="minorEastAsia"/>
        </w:rPr>
        <w:t xml:space="preserve"> is the shear rate</w:t>
      </w:r>
      <w:r w:rsidR="00A17131" w:rsidRPr="00EA7BBE">
        <w:t xml:space="preserve"> </w:t>
      </w:r>
      <w:del w:id="2" w:author="MARCHAND Manon" w:date="2022-05-13T14:15:00Z">
        <w:r w:rsidR="00A17131" w:rsidDel="00FD1FB5">
          <w:delText xml:space="preserve"> </w:delText>
        </w:r>
      </w:del>
      <w:r w:rsidR="0B151AAE" w:rsidRPr="00EA7BBE">
        <w:t xml:space="preserve">is expressed as the sum of a constant yield stress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0B151AAE" w:rsidRPr="00EA7BBE">
        <w:t xml:space="preserve"> and</w:t>
      </w:r>
      <w:r w:rsidR="00A17131">
        <w:t xml:space="preserve"> of</w:t>
      </w:r>
      <w:r w:rsidR="0B151AAE" w:rsidRPr="00EA7BBE">
        <w:t xml:space="preserve"> a power law</w:t>
      </w:r>
      <w:r w:rsidR="60926867">
        <w:t xml:space="preserve"> term</w:t>
      </w:r>
      <w:r w:rsidR="0B151AAE" w:rsidRPr="00EA7BBE">
        <w:t xml:space="preserve"> </w:t>
      </w:r>
      <m:oMath>
        <m:r>
          <w:rPr>
            <w:rFonts w:ascii="Cambria Math" w:hAnsi="Cambria Math"/>
          </w:rPr>
          <m:t>K</m:t>
        </m:r>
        <m:sSup>
          <m:sSupPr>
            <m:ctrlPr>
              <w:rPr>
                <w:rFonts w:ascii="Cambria Math" w:hAnsi="Cambria Math"/>
                <w:i/>
              </w:rPr>
            </m:ctrlPr>
          </m:sSupPr>
          <m:e>
            <m:acc>
              <m:accPr>
                <m:chr m:val="̇"/>
                <m:ctrlPr>
                  <w:rPr>
                    <w:rFonts w:ascii="Cambria Math" w:hAnsi="Cambria Math"/>
                    <w:i/>
                  </w:rPr>
                </m:ctrlPr>
              </m:accPr>
              <m:e>
                <m:r>
                  <w:rPr>
                    <w:rFonts w:ascii="Cambria Math" w:hAnsi="Cambria Math"/>
                  </w:rPr>
                  <m:t>γ</m:t>
                </m:r>
              </m:e>
            </m:acc>
          </m:e>
          <m:sup>
            <m:r>
              <w:rPr>
                <w:rFonts w:ascii="Cambria Math" w:hAnsi="Cambria Math"/>
              </w:rPr>
              <m:t>n</m:t>
            </m:r>
          </m:sup>
        </m:sSup>
      </m:oMath>
      <w:r w:rsidR="00A17131">
        <w:rPr>
          <w:rFonts w:eastAsiaTheme="minorEastAsia"/>
        </w:rPr>
        <w:t>. The second term</w:t>
      </w:r>
      <w:r w:rsidR="0B151AAE" w:rsidRPr="00EA7BBE">
        <w:t xml:space="preserve"> describes the shear thinning properties of the material through the exponent </w:t>
      </w:r>
      <m:oMath>
        <m:r>
          <w:rPr>
            <w:rFonts w:ascii="Cambria Math" w:hAnsi="Cambria Math"/>
          </w:rPr>
          <m:t>n</m:t>
        </m:r>
      </m:oMath>
      <w:r w:rsidRPr="4A0EE3D9">
        <w:t xml:space="preserve"> and </w:t>
      </w:r>
      <w:proofErr w:type="spellStart"/>
      <w:r w:rsidRPr="4A0EE3D9">
        <w:t>prefactor</w:t>
      </w:r>
      <w:proofErr w:type="spellEnd"/>
      <w:r w:rsidRPr="4A0EE3D9">
        <w:t xml:space="preserve"> K</w:t>
      </w:r>
      <w:r w:rsidR="61EBE5A8" w:rsidRPr="4A0EE3D9">
        <w:rPr>
          <w:rFonts w:eastAsiaTheme="minorEastAsia"/>
        </w:rPr>
        <w:t xml:space="preserve">. </w:t>
      </w:r>
      <w:r w:rsidR="61EBE5A8" w:rsidRPr="00EA7BBE">
        <w:t>T</w:t>
      </w:r>
      <w:r w:rsidR="0B151AAE">
        <w:t>he shear thinning exponent</w:t>
      </w:r>
      <w:r w:rsidR="00A17131">
        <w:t xml:space="preserve"> </w:t>
      </w:r>
      <w:r w:rsidR="00A17131" w:rsidRPr="003F092E">
        <w:rPr>
          <w:i/>
        </w:rPr>
        <w:t>n</w:t>
      </w:r>
      <w:r w:rsidR="0B151AAE">
        <w:t xml:space="preserve"> has been </w:t>
      </w:r>
      <w:r w:rsidR="6E299657">
        <w:t xml:space="preserve">measured for a plethora of carbomer microgel systems and </w:t>
      </w:r>
      <w:r w:rsidR="0B151AAE">
        <w:t xml:space="preserve">is </w:t>
      </w:r>
      <w:r w:rsidR="60926867">
        <w:t xml:space="preserve">typically </w:t>
      </w:r>
      <w:r w:rsidR="61EBE5A8" w:rsidRPr="00EA7BBE">
        <w:t xml:space="preserve">found to vary </w:t>
      </w:r>
      <w:r w:rsidR="0B151AAE">
        <w:t xml:space="preserve">between </w:t>
      </w:r>
      <w:r>
        <w:t>0.</w:t>
      </w:r>
      <w:r w:rsidR="61EBE5A8" w:rsidRPr="00EA7BBE">
        <w:t>3</w:t>
      </w:r>
      <w:r w:rsidR="0B151AAE">
        <w:t xml:space="preserve"> and </w:t>
      </w:r>
      <w:r w:rsidRPr="00EA7BBE">
        <w:t>0.7</w:t>
      </w:r>
      <w:r w:rsidR="6E299657">
        <w:t xml:space="preserve"> depending on the type of carbomer, the carbomer </w:t>
      </w:r>
      <w:r w:rsidR="5A4D4F4C">
        <w:t>concentration, the</w:t>
      </w:r>
      <w:r w:rsidR="6E299657">
        <w:t xml:space="preserve"> pH, and the preparation</w:t>
      </w:r>
      <w:r w:rsidR="00FE7B89">
        <w:t xml:space="preserve"> </w:t>
      </w:r>
      <w:r w:rsidR="00FE7B89">
        <w:fldChar w:fldCharType="begin" w:fldLock="1"/>
      </w:r>
      <w:r w:rsidR="00FA16D1">
        <w:instrText>ADDIN CSL_CITATION {"citationItems":[{"id":"ITEM-1","itemData":{"DOI":"10.1515/revce-2020-0016","ISSN":"01678299","abstract":"The review presents current research results for Carbopol-based microgels as yield-stress materials, covering three aspects: chemical, physical and rheological. Such a joint three-aspect study has no analog in the literature. The chemical aspects of Carbopol polymers are presented in terms of a cross-linking polymerization of acrylic acid, their molecular structure, microgel formulation, polyacid dissociation and neutralization, osmotic pressure and associated immense microgel swelling. The physical characterization is focused on models of the shear-induced solid-to-liquid transition of microgels, which are formed of mesoscopic particles typical for soft matter materials. Models that describe interparticle effects are presented to explain the energy states of microgel particles at the mesoscale of scrutiny. Typical representatives of the models utilize attributes of jamming dispersions, micromechanical and polyelectrolyte reactions. Selected relationships that result from the models, such as scaling rules and nondimensional flow characteristics are also presented. The rheological part presents the discussion of problems of yield stress in 2D and 3D deformations, appearance and magnitude of the wall slip. The theory and characteristics of Carbopol microgel deformation in rotational rheometers are presented with graphs for the steady-state measurements, stress-controlled oscillation and two types of transient shear deformation. The review is concluded with suggestions for future research.","author":[{"dropping-particle":"","family":"Jaworski","given":"Zdzisław","non-dropping-particle":"","parse-names":false,"suffix":""},{"dropping-particle":"","family":"Spychaj","given":"Tadeusz","non-dropping-particle":"","parse-names":false,"suffix":""},{"dropping-particle":"","family":"Story","given":"Anna","non-dropping-particle":"","parse-names":false,"suffix":""},{"dropping-particle":"","family":"Story","given":"Grzegorz","non-dropping-particle":"","parse-names":false,"suffix":""}],"container-title":"Reviews in Chemical Engineering","id":"ITEM-1","issued":{"date-parts":[["2021"]]},"publisher":"De Gruyter Open Ltd","title":"Carbomer microgels as model yield-stress fluids","type":"article"},"uris":["http://www.mendeley.com/documents/?uuid=12e87cc2-f76b-342e-b680-4729ef510afb"]}],"mendeley":{"formattedCitation":"(Jaworski et al. 2021)","plainTextFormattedCitation":"(Jaworski et al. 2021)","previouslyFormattedCitation":"(Jaworski et al. 2021)"},"properties":{"noteIndex":0},"schema":"https://github.com/citation-style-language/schema/raw/master/csl-citation.json"}</w:instrText>
      </w:r>
      <w:r w:rsidR="00FE7B89">
        <w:fldChar w:fldCharType="separate"/>
      </w:r>
      <w:r w:rsidR="00FE7B89" w:rsidRPr="00FE7B89">
        <w:rPr>
          <w:noProof/>
        </w:rPr>
        <w:t>(Jaworski et al. 2021)</w:t>
      </w:r>
      <w:r w:rsidR="00FE7B89">
        <w:fldChar w:fldCharType="end"/>
      </w:r>
      <w:r>
        <w:t>.</w:t>
      </w:r>
    </w:p>
    <w:p w14:paraId="367E4624" w14:textId="78C7E767" w:rsidR="006946DF" w:rsidRDefault="006946DF" w:rsidP="006946DF">
      <w:pPr>
        <w:pStyle w:val="Lgende"/>
        <w:keepNext/>
        <w:jc w:val="both"/>
      </w:pPr>
      <w:r>
        <w:t xml:space="preserve">Equation </w:t>
      </w:r>
      <w:r w:rsidR="00385904">
        <w:fldChar w:fldCharType="begin"/>
      </w:r>
      <w:r w:rsidR="00385904">
        <w:instrText xml:space="preserve"> SEQ Equation \* ARABIC </w:instrText>
      </w:r>
      <w:r w:rsidR="00385904">
        <w:fldChar w:fldCharType="separate"/>
      </w:r>
      <w:r>
        <w:rPr>
          <w:noProof/>
        </w:rPr>
        <w:t>1</w:t>
      </w:r>
      <w:r w:rsidR="00385904">
        <w:rPr>
          <w:noProof/>
        </w:rPr>
        <w:fldChar w:fldCharType="end"/>
      </w:r>
    </w:p>
    <w:p w14:paraId="53C21085" w14:textId="1873EDE5" w:rsidR="00EA4F40" w:rsidRDefault="00580CE6" w:rsidP="0005126E">
      <w:pPr>
        <w:jc w:val="both"/>
      </w:pPr>
      <m:oMathPara>
        <m:oMath>
          <m:r>
            <w:rPr>
              <w:rFonts w:ascii="Cambria Math" w:hAnsi="Cambria Math"/>
            </w:rPr>
            <m:t>σ(</m:t>
          </m:r>
          <m:acc>
            <m:accPr>
              <m:chr m:val="̇"/>
              <m:ctrlPr>
                <w:rPr>
                  <w:rFonts w:ascii="Cambria Math" w:hAnsi="Cambria Math"/>
                  <w:i/>
                </w:rPr>
              </m:ctrlPr>
            </m:accPr>
            <m:e>
              <m:r>
                <w:rPr>
                  <w:rFonts w:ascii="Cambria Math" w:hAnsi="Cambria Math"/>
                </w:rPr>
                <m:t>γ</m:t>
              </m:r>
            </m:e>
          </m:acc>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y</m:t>
              </m:r>
            </m:sub>
          </m:sSub>
          <m:r>
            <w:rPr>
              <w:rFonts w:ascii="Cambria Math" w:hAnsi="Cambria Math"/>
            </w:rPr>
            <m:t>+K</m:t>
          </m:r>
          <m:sSup>
            <m:sSupPr>
              <m:ctrlPr>
                <w:rPr>
                  <w:rFonts w:ascii="Cambria Math" w:hAnsi="Cambria Math"/>
                  <w:i/>
                </w:rPr>
              </m:ctrlPr>
            </m:sSupPr>
            <m:e>
              <m:acc>
                <m:accPr>
                  <m:chr m:val="̇"/>
                  <m:ctrlPr>
                    <w:rPr>
                      <w:rFonts w:ascii="Cambria Math" w:hAnsi="Cambria Math"/>
                      <w:i/>
                    </w:rPr>
                  </m:ctrlPr>
                </m:accPr>
                <m:e>
                  <m:r>
                    <w:rPr>
                      <w:rFonts w:ascii="Cambria Math" w:hAnsi="Cambria Math"/>
                    </w:rPr>
                    <m:t>γ</m:t>
                  </m:r>
                </m:e>
              </m:acc>
            </m:e>
            <m:sup>
              <m:r>
                <w:rPr>
                  <w:rFonts w:ascii="Cambria Math" w:hAnsi="Cambria Math"/>
                </w:rPr>
                <m:t>n</m:t>
              </m:r>
            </m:sup>
          </m:sSup>
        </m:oMath>
      </m:oMathPara>
    </w:p>
    <w:p w14:paraId="443ECBBA" w14:textId="40737880" w:rsidR="00163594" w:rsidRDefault="6E299657" w:rsidP="0005126E">
      <w:pPr>
        <w:jc w:val="both"/>
      </w:pPr>
      <w:r>
        <w:t xml:space="preserve">The HB </w:t>
      </w:r>
      <w:r w:rsidR="143B6647">
        <w:t>model</w:t>
      </w:r>
      <w:r>
        <w:t xml:space="preserve"> provides an analytical description of the data and a convenient parametrization of the flow curve</w:t>
      </w:r>
      <w:r w:rsidR="00A17131">
        <w:t>.</w:t>
      </w:r>
      <w:r>
        <w:t xml:space="preserve"> </w:t>
      </w:r>
      <w:r w:rsidR="00A17131">
        <w:t>H</w:t>
      </w:r>
      <w:r>
        <w:t>owever, there are two limitations of the HB description that will be highlighted in this work:</w:t>
      </w:r>
    </w:p>
    <w:p w14:paraId="33DC5BDA" w14:textId="51984C7A" w:rsidR="00163594" w:rsidRDefault="6E299657" w:rsidP="0005126E">
      <w:pPr>
        <w:pStyle w:val="Paragraphedeliste"/>
        <w:numPr>
          <w:ilvl w:val="0"/>
          <w:numId w:val="2"/>
        </w:numPr>
        <w:jc w:val="both"/>
      </w:pPr>
      <w:r>
        <w:t>The intrinsic assumption of</w:t>
      </w:r>
      <w:r w:rsidR="00A17131">
        <w:t xml:space="preserve"> a vanishing viscosity term at infinitely high shear rates</w:t>
      </w:r>
      <w:r>
        <w:t xml:space="preserv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acc>
                  <m:accPr>
                    <m:chr m:val="̇"/>
                    <m:ctrlPr>
                      <w:rPr>
                        <w:rFonts w:ascii="Cambria Math" w:hAnsi="Cambria Math"/>
                        <w:i/>
                      </w:rPr>
                    </m:ctrlPr>
                  </m:accPr>
                  <m:e>
                    <m:r>
                      <w:rPr>
                        <w:rFonts w:ascii="Cambria Math" w:hAnsi="Cambria Math"/>
                      </w:rPr>
                      <m:t>γ</m:t>
                    </m:r>
                  </m:e>
                </m:acc>
                <m:r>
                  <w:rPr>
                    <w:rFonts w:ascii="Cambria Math" w:hAnsi="Cambria Math"/>
                  </w:rPr>
                  <m:t>→∞</m:t>
                </m:r>
              </m:lim>
            </m:limLow>
          </m:fName>
          <m:e>
            <m:r>
              <w:rPr>
                <w:rFonts w:ascii="Cambria Math" w:hAnsi="Cambria Math"/>
              </w:rPr>
              <m:t>η</m:t>
            </m:r>
          </m:e>
        </m:func>
        <m:r>
          <w:rPr>
            <w:rFonts w:ascii="Cambria Math" w:hAnsi="Cambria Math"/>
          </w:rPr>
          <m:t>=0</m:t>
        </m:r>
      </m:oMath>
      <w:r w:rsidR="007F449C">
        <w:rPr>
          <w:rFonts w:eastAsiaTheme="minorEastAsia"/>
        </w:rPr>
        <w:t xml:space="preserve">, where </w:t>
      </w:r>
      <m:oMath>
        <m:r>
          <w:rPr>
            <w:rFonts w:ascii="Cambria Math" w:hAnsi="Cambria Math"/>
          </w:rPr>
          <m:t>η</m:t>
        </m:r>
      </m:oMath>
      <w:r w:rsidR="007F449C">
        <w:rPr>
          <w:rFonts w:eastAsiaTheme="minorEastAsia"/>
        </w:rPr>
        <w:t xml:space="preserve"> is the </w:t>
      </w:r>
      <w:r w:rsidR="00417F0D">
        <w:rPr>
          <w:rFonts w:eastAsiaTheme="minorEastAsia"/>
        </w:rPr>
        <w:t>viscosity of the fluid</w:t>
      </w:r>
      <w:r w:rsidR="00F34AEA">
        <w:rPr>
          <w:rFonts w:eastAsiaTheme="minorEastAsia"/>
        </w:rPr>
        <w:t xml:space="preserve"> and </w:t>
      </w:r>
      <m:oMath>
        <m:acc>
          <m:accPr>
            <m:chr m:val="̇"/>
            <m:ctrlPr>
              <w:rPr>
                <w:rFonts w:ascii="Cambria Math" w:hAnsi="Cambria Math"/>
                <w:i/>
              </w:rPr>
            </m:ctrlPr>
          </m:accPr>
          <m:e>
            <m:r>
              <w:rPr>
                <w:rFonts w:ascii="Cambria Math" w:hAnsi="Cambria Math"/>
              </w:rPr>
              <m:t>γ</m:t>
            </m:r>
          </m:e>
        </m:acc>
      </m:oMath>
      <w:r w:rsidR="00F34AEA">
        <w:rPr>
          <w:rFonts w:eastAsiaTheme="minorEastAsia"/>
        </w:rPr>
        <w:t xml:space="preserve"> the shear rate</w:t>
      </w:r>
      <w:r w:rsidR="00A246C0">
        <w:rPr>
          <w:rFonts w:eastAsiaTheme="minorEastAsia"/>
        </w:rPr>
        <w:t>.</w:t>
      </w:r>
    </w:p>
    <w:p w14:paraId="235963D6" w14:textId="5C7DC75B" w:rsidR="00163594" w:rsidRDefault="6E299657" w:rsidP="0005126E">
      <w:pPr>
        <w:pStyle w:val="Paragraphedeliste"/>
        <w:numPr>
          <w:ilvl w:val="0"/>
          <w:numId w:val="2"/>
        </w:numPr>
        <w:jc w:val="both"/>
      </w:pPr>
      <w:r>
        <w:t xml:space="preserve">The variable high shear terminal </w:t>
      </w:r>
      <w:r w:rsidR="00293850">
        <w:t xml:space="preserve">scaling </w:t>
      </w:r>
      <w:r w:rsidR="00770F28">
        <w:t xml:space="preserve">of the viscosity </w:t>
      </w:r>
      <w:r w:rsidR="003539CE">
        <w:t>as function of</w:t>
      </w:r>
      <w:r w:rsidR="00053663">
        <w:t xml:space="preserve"> shear rate</w:t>
      </w:r>
    </w:p>
    <w:p w14:paraId="5CD6104A" w14:textId="4A13CAE1" w:rsidR="0006501A" w:rsidRDefault="5A4D4F4C" w:rsidP="0005126E">
      <w:pPr>
        <w:jc w:val="both"/>
      </w:pPr>
      <w:r>
        <w:lastRenderedPageBreak/>
        <w:t>The first limitation</w:t>
      </w:r>
      <w:r w:rsidR="004C2C9A">
        <w:t xml:space="preserve"> is related to the </w:t>
      </w:r>
      <w:r w:rsidR="00CF5AC5">
        <w:t>description of the shear thinning properties of the system.</w:t>
      </w:r>
      <w:r w:rsidR="257535FE">
        <w:t xml:space="preserve"> </w:t>
      </w:r>
      <w:r w:rsidR="00C543C5">
        <w:t>D</w:t>
      </w:r>
      <w:r w:rsidR="0010101F">
        <w:t>escribing a</w:t>
      </w:r>
      <w:r>
        <w:t xml:space="preserve"> shear-thinning fluid</w:t>
      </w:r>
      <w:r w:rsidR="0010101F">
        <w:t xml:space="preserve"> with a</w:t>
      </w:r>
      <w:r w:rsidR="008A7578">
        <w:t xml:space="preserve"> terminal</w:t>
      </w:r>
      <w:r>
        <w:t xml:space="preserve"> power law exponent in the range 0 &lt; n &lt; 1</w:t>
      </w:r>
      <w:r w:rsidR="257535FE">
        <w:t>,</w:t>
      </w:r>
      <w:r w:rsidR="00591497">
        <w:t xml:space="preserve"> </w:t>
      </w:r>
      <w:r w:rsidR="00312FA8">
        <w:t xml:space="preserve">implicitly assumes that the viscosity will keep </w:t>
      </w:r>
      <w:r>
        <w:t>decreas</w:t>
      </w:r>
      <w:r w:rsidR="00F84C53">
        <w:t xml:space="preserve">ing toward a </w:t>
      </w:r>
      <w:r w:rsidR="00F90343">
        <w:t>zero-viscosity</w:t>
      </w:r>
      <w:r w:rsidR="00F84C53">
        <w:t xml:space="preserve"> limit at infinite shear rate.</w:t>
      </w:r>
      <w:r>
        <w:t xml:space="preserve"> For a carbomer microgel suspension</w:t>
      </w:r>
      <w:r w:rsidR="257535FE">
        <w:t>,</w:t>
      </w:r>
      <w:r>
        <w:t xml:space="preserve"> this leads to the paradox that the viscosity will </w:t>
      </w:r>
      <w:r w:rsidR="257535FE">
        <w:t xml:space="preserve">eventually </w:t>
      </w:r>
      <w:r>
        <w:t xml:space="preserve">decrease below the viscosity of the </w:t>
      </w:r>
      <w:r w:rsidR="257535FE">
        <w:t>continuous phase.</w:t>
      </w:r>
      <w:r>
        <w:t xml:space="preserve"> </w:t>
      </w:r>
      <w:r w:rsidR="257535FE">
        <w:t>In this work,</w:t>
      </w:r>
      <w:r>
        <w:t xml:space="preserve"> </w:t>
      </w:r>
      <w:r w:rsidR="257535FE">
        <w:t xml:space="preserve">we </w:t>
      </w:r>
      <w:r>
        <w:t xml:space="preserve">will show </w:t>
      </w:r>
      <w:r w:rsidR="257535FE">
        <w:t xml:space="preserve">experimental </w:t>
      </w:r>
      <w:r w:rsidR="71A3E060">
        <w:t>evidence</w:t>
      </w:r>
      <w:r w:rsidR="0C56E573">
        <w:t xml:space="preserve"> </w:t>
      </w:r>
      <w:r w:rsidR="4BDBD509">
        <w:t xml:space="preserve">proving </w:t>
      </w:r>
      <w:r w:rsidR="257535FE">
        <w:t>that</w:t>
      </w:r>
      <w:r>
        <w:t xml:space="preserve"> </w:t>
      </w:r>
      <w:r w:rsidR="257535FE">
        <w:t>the viscosity for a system with a Newtonian continuous phase does not vanish at high shear rates</w:t>
      </w:r>
      <w:r>
        <w:t xml:space="preserve"> </w:t>
      </w:r>
      <w:r w:rsidR="257535FE">
        <w:t>and instead trends to a constant, finite value.</w:t>
      </w:r>
      <w:r>
        <w:t xml:space="preserve"> </w:t>
      </w:r>
    </w:p>
    <w:p w14:paraId="30F9C11D" w14:textId="0BDEC573" w:rsidR="0006501A" w:rsidRDefault="5A4D4F4C" w:rsidP="0005126E">
      <w:pPr>
        <w:jc w:val="both"/>
      </w:pPr>
      <w:r>
        <w:t>To some reader</w:t>
      </w:r>
      <w:r w:rsidR="03C843EA">
        <w:t>s (and possibly co-authors)</w:t>
      </w:r>
      <w:r>
        <w:t xml:space="preserve"> the existence of a finite viscosity at high shear rates may appear glaringly </w:t>
      </w:r>
      <w:r w:rsidR="03C843EA">
        <w:t>obvious,</w:t>
      </w:r>
      <w:r>
        <w:t xml:space="preserve"> </w:t>
      </w:r>
      <w:r w:rsidR="03C843EA">
        <w:t xml:space="preserve">but </w:t>
      </w:r>
      <w:r w:rsidR="4DAA0672">
        <w:t>we believe it</w:t>
      </w:r>
      <w:r w:rsidR="03C843EA">
        <w:t xml:space="preserve"> is important to </w:t>
      </w:r>
      <w:r w:rsidR="03E83F2C">
        <w:t xml:space="preserve">explicitly </w:t>
      </w:r>
      <w:r w:rsidR="03C843EA">
        <w:t>present this evidence</w:t>
      </w:r>
      <w:r w:rsidR="4DAA0672">
        <w:t>.</w:t>
      </w:r>
      <w:r w:rsidR="03C843EA">
        <w:t xml:space="preserve"> To emphasize the contribution of</w:t>
      </w:r>
      <w:r w:rsidR="4DAA0672">
        <w:t xml:space="preserve"> the continuous phase on</w:t>
      </w:r>
      <w:r w:rsidR="03C843EA">
        <w:t xml:space="preserve"> the </w:t>
      </w:r>
      <w:r w:rsidR="4DAA0672">
        <w:t>high</w:t>
      </w:r>
      <w:r w:rsidR="03C843EA">
        <w:t xml:space="preserve"> shear viscosity</w:t>
      </w:r>
      <w:r w:rsidR="4DAA0672">
        <w:t>,</w:t>
      </w:r>
      <w:r w:rsidR="03C843EA">
        <w:t xml:space="preserve"> </w:t>
      </w:r>
      <w:r w:rsidR="4DAA0672">
        <w:t xml:space="preserve">we </w:t>
      </w:r>
      <w:r w:rsidR="00791D42">
        <w:t>modify</w:t>
      </w:r>
      <w:r w:rsidR="4DAA0672">
        <w:t xml:space="preserve"> the</w:t>
      </w:r>
      <w:r w:rsidR="03C843EA">
        <w:t xml:space="preserve"> widely utilized model </w:t>
      </w:r>
      <w:r w:rsidR="0859DCC8">
        <w:t xml:space="preserve">system of </w:t>
      </w:r>
      <w:r w:rsidR="0045325B">
        <w:t>Carbopol</w:t>
      </w:r>
      <w:r w:rsidR="03C843EA">
        <w:t xml:space="preserve"> </w:t>
      </w:r>
      <w:r w:rsidR="4DAA0672">
        <w:t>in water by replac</w:t>
      </w:r>
      <w:r w:rsidR="00791D42">
        <w:t>ing</w:t>
      </w:r>
      <w:r w:rsidR="4DAA0672">
        <w:t xml:space="preserve"> </w:t>
      </w:r>
      <w:r w:rsidR="03C843EA">
        <w:t xml:space="preserve">water with a thicker solvent, Propylene Glycol. This thicker solvent allows us to demonstrate that a non-zero high shear terminal viscosity is indeed required to properly describe the shear-dependent flow behavior of the system and that this viscosity is greater than and proportional to the </w:t>
      </w:r>
      <w:r w:rsidR="79CED7C4">
        <w:t>viscosity of propylene glycol. This will also be clear by the scaling of the high shear terminal viscosity as a function of temperature that clearly follow the Arrhenius dependence of the pure solvent.</w:t>
      </w:r>
      <w:r w:rsidR="00791D42">
        <w:t xml:space="preserve"> </w:t>
      </w:r>
    </w:p>
    <w:p w14:paraId="3C79981F" w14:textId="37CB1729" w:rsidR="00A747F0" w:rsidRDefault="00EF17BC" w:rsidP="0005126E">
      <w:pPr>
        <w:jc w:val="both"/>
      </w:pPr>
      <w:r>
        <w:t>The second limitation is possibly less obvious but equally important. Since the HB description allows a variable terminal power law exponent at high shear, the many attempts</w:t>
      </w:r>
      <w:r>
        <w:fldChar w:fldCharType="begin" w:fldLock="1"/>
      </w:r>
      <w:r>
        <w:instrText>ADDIN CSL_CITATION {"citationItems":[{"id":"ITEM-1","itemData":{"abstract":"Viscosity, modulus, and yield stress for 0-6wt% aqueous solutions of Carbopo1941 were investigated using constant shear rate, constant shear stress, and dynamic oscillatory experiments. The microgel character of the polymer was evident from the solid-like behavior of the solutions above 1 wt%. Yield stress increased with concentration, but yield occurred at a critical shear strain of 40%, independent of concentration. The static stress-strain relationship became non-linear at ~25% strain, in fair agreement with the onset of non-linear response in the storage modulus at ~ 10% strain. Small strain moduli from static and low frequency measurements agreed rather well; modulus values obtained from the recoverable strain after yielding were 30 40% smaller. Solutions flowed at near-constant stress in the low shear rate regime; at higher rates the stress increases with shear rate more rapidly. The viscosity did not obey the Cox-Merz rule. Steady-state viscosity scaled with polymer concentration to the 3/4 power. Results were interpreted using a cellular, deformable sphere model for the polymer, in analogy to emulsions and foams.","author":[{"dropping-particle":"","family":"Ketz","given":"R J","non-dropping-particle":"","parse-names":false,"suffix":""},{"dropping-particle":"","family":"Graessley","given":"W W","non-dropping-particle":"","parse-names":false,"suffix":""}],"container-title":"Rheologica Acta Rheol Acta","id":"ITEM-1","issued":{"date-parts":[["1988"]]},"page":"531-539","title":"Rheology of concentrated microgel solutions","type":"article-journal","volume":"27"},"uris":["http://www.mendeley.com/documents/?uuid=9c1a0fd2-3260-3085-84c6-c3ab3fee1870"]}],"mendeley":{"formattedCitation":"(Ketz and Graessley 1988)","plainTextFormattedCitation":"(Ketz and Graessley 1988)","previouslyFormattedCitation":"(Ketz and Graessley 1988)"},"properties":{"noteIndex":0},"schema":"https://github.com/citation-style-language/schema/raw/master/csl-citation.json"}</w:instrText>
      </w:r>
      <w:r>
        <w:fldChar w:fldCharType="separate"/>
      </w:r>
      <w:r w:rsidR="00D46171" w:rsidRPr="0DADBCC7">
        <w:rPr>
          <w:noProof/>
        </w:rPr>
        <w:t>(</w:t>
      </w:r>
      <w:proofErr w:type="spellStart"/>
      <w:r w:rsidR="00D46171" w:rsidRPr="0DADBCC7">
        <w:rPr>
          <w:noProof/>
        </w:rPr>
        <w:t>Ketz</w:t>
      </w:r>
      <w:proofErr w:type="spellEnd"/>
      <w:r w:rsidR="00D46171" w:rsidRPr="0DADBCC7">
        <w:rPr>
          <w:noProof/>
        </w:rPr>
        <w:t xml:space="preserve"> and Graessley 1988)</w:t>
      </w:r>
      <w:r>
        <w:fldChar w:fldCharType="end"/>
      </w:r>
      <w:r>
        <w:fldChar w:fldCharType="begin" w:fldLock="1"/>
      </w:r>
      <w:r>
        <w:instrText>ADDIN CSL_CITATION {"citationItems":[{"id":"ITEM-1","itemData":{"DOI":"10.1016/S1631-0705(03)00046-X","abstract":"Polyelectrolyte microgels are soft particles due to their ability to de-swell osmotically. In dilute suspensions, they behave like soft Brownian particles. Above close-packing, they form pastes which share many features with glasses. The flow properties of suspensions and pastes are universal. They can be tuned at will to get the rheological behaviour which is desired. To cite this article: M. Cloitre et al., C. R. Physique 4 (2003).  2003 Académie des sciences/Éditions scientifiques et médicales Elsevier SAS. All rights reserved. Résumé Les microgels polyélectrolytes sont des particules colloïdales « molles ». Leur élasticité est dominée par l'entropie de translation des contre-ions. Dans les suspensions diluées, les microgels se comportent comme des particules browiennes susceptibles de se gonfler et de se dégonfler par effet osmotique. A partir d'une concentration en polymère généralement faible, les microgels forment des pâtes dont la dynamique présentent des analogies fortes avec celle des verres. Les propriétés d'écoulement des suspensions et des pâtes sont universelles. Elles peuvent être a</w:instrText>
      </w:r>
      <w:r w:rsidRPr="00385904">
        <w:rPr>
          <w:lang w:val="fr-CH"/>
          <w:rPrChange w:id="3" w:author="MARCHAND Manon" w:date="2022-05-13T14:42:00Z">
            <w:rPr/>
          </w:rPrChange>
        </w:rPr>
        <w:instrText>justées à volont</w:instrText>
      </w:r>
      <w:r w:rsidRPr="00FD1FB5">
        <w:rPr>
          <w:lang w:val="fr-CH"/>
          <w:rPrChange w:id="4" w:author="MARCHAND Manon" w:date="2022-05-13T14:15:00Z">
            <w:rPr/>
          </w:rPrChange>
        </w:rPr>
        <w:instrText xml:space="preserve">é afin d'obtenir le comportement rhéologique recherché. Pour citer cet article : M. Cloitre et al., C. R. Physique 4 (2003). </w:instrText>
      </w:r>
      <w:r>
        <w:instrText></w:instrText>
      </w:r>
      <w:r w:rsidRPr="00FD1FB5">
        <w:rPr>
          <w:lang w:val="fr-CH"/>
          <w:rPrChange w:id="5" w:author="MARCHAND Manon" w:date="2022-05-13T14:15:00Z">
            <w:rPr/>
          </w:rPrChange>
        </w:rPr>
        <w:instrText xml:space="preserve"> 2003 Académie des sciences/Éditions scientifiques et médicales Elsevier SAS. Tous droits réservés.","author":[{"dropping-particle":"","family":"Cloitre","given":"Michel","non-dropping-particle":"","parse-names":false,"suffix":""},{"dropping-particle":"","family":"Borrega","given":"Régis","non-dropping-particle":"","parse-names":false,"suffix":""},{"dropping-particle":"","family":"Monti","given":"Fabrice","non-dropping-particle":"","parse-names":false,"suffix":""},{"dropping-particle":"","family":"Leibler","given":"Ludwik","non-dropping-particle":"","parse-names":false,"suffix":""}],"container-title":"C. R. Physique","id":"ITEM-1","issued":{"date-parts":[["2003"]]},"page":"221-230","title":"Hydrodynamics and physics of soft objects/Hydrodynamique et physique des objets mous Structure and flow of polyelectrolyte microgels: from suspensions to glasses Structure et écoulement de microgels polyélectrolytes : de la suspension au verre","type":"article-journal","volume":"4"},"uris":["http://www.mendeley.com/documents/?uuid=47553f04-0202-3ee6-a1fa-eafc00b20378"]}],"mendeley":{"formattedCitation":"(Cloitre et al. 2003)","plainTextFormattedCitation":"(Cloitre et al. 2003)","previouslyFormattedCitation":"(Cloitre et al. 2003)"},"properties":{"noteIndex":0},"schema":"https://github.com/citation-style-language/schema/raw/master/csl-citation.json"}</w:instrText>
      </w:r>
      <w:r>
        <w:fldChar w:fldCharType="separate"/>
      </w:r>
      <w:r w:rsidR="00990DD0" w:rsidRPr="00385904">
        <w:rPr>
          <w:noProof/>
          <w:lang w:val="fr-CH"/>
          <w:rPrChange w:id="6" w:author="MARCHAND Manon" w:date="2022-05-13T14:42:00Z">
            <w:rPr>
              <w:noProof/>
            </w:rPr>
          </w:rPrChange>
        </w:rPr>
        <w:t>(Cloitre et al. 2003)</w:t>
      </w:r>
      <w:r>
        <w:fldChar w:fldCharType="end"/>
      </w:r>
      <w:r>
        <w:fldChar w:fldCharType="begin" w:fldLock="1"/>
      </w:r>
      <w:r w:rsidR="003F092E" w:rsidRPr="00FD1FB5">
        <w:rPr>
          <w:lang w:val="fr-CH"/>
          <w:rPrChange w:id="7" w:author="MARCHAND Manon" w:date="2022-05-13T14:15:00Z">
            <w:rPr/>
          </w:rPrChange>
        </w:rPr>
        <w:instrText>ADDIN CSL_CITATION {"citationItems":[{"id":"ITEM-1","itemData":{"DOI":"10.1039/C1SM06074K","ISSN":"1744683X","abstract":"We use fluorescence microscopy and particle tracking velocimetry to image the motion of concentrated emulsions and microgel suspensions near solid surfaces. The local deformation involves a combination of slip and bulk flow, which are found to be controlled by surface forces. With smooth surfaces, two slip mechanisms are identified depending on whether particle-wall interactions are repulsive or weakly attractive. In the former case, the materials yield uniformly and the local rheology can be mapped on the macroscopic flow curve. In the latter case, yielding is non-uniform which reveals a continuous distribution of states from the immediate vicinity of the smooth surface to the bulk of the material. The effect of the surface is long-ranged and decays exponentially with the distance, which can be described by a non-local fluidity model. Our results establish a link between surface forces, lubrication and yielding in soft glassy or jammed materials and open new routes to manipulate their flow through the surface chemistry of the confining boundaries.","author":[{"dropping-particle":"","family":"Seth","given":"Jyoti R.","non-dropping-particle":"","parse-names":false,"suffix":""},{"dropping-particle":"","family":"Locatelli-Champagne","given":"Clémentine","non-dropping-particle":"","parse-names":false,"suffix":""},{"dropping-particle":"","family":"Monti","given":"Fabrice","non-dropping-particle":"","parse-names":false,"suffix":""},{"dropping-particle":"","family":"Bonnecaze","given":"Roger T.","non-dropping-particle":"","parse-names":false,"suffix":""},{"dropping-particle":"","family":"Cloitre","given":"Michel","non-dropping-particle":"","parse-names":false,"suffix":""}],"container-title":"Soft Matter","id":"ITEM-1","issue":"1","issued":{"date-parts":[["2011","12","1"]]},"page":"140-148","publisher":"Royal Society of Chemistry","title":"How do soft particle glasses yield and flow near solid surfaces?","type":"article-journal","volume":"8"},"uris":["http://www.mendeley.com/documents/?uuid=71d0a1c8-5a85-3ae3-9bb3-9e1242c3c2df"]}],"mendeley":{"formattedCitation":"(Seth, Locatelli-Champagne, et al. 2011)","plainTextFormattedCitation":"(Seth, Locatelli-Champagne, et al. 2011)","previouslyFormattedCitation":"(Seth et al. 2011)"},"properties":{"noteIndex":0},"schema":"https://github.com/citation-style-language/schema/raw/master/csl-citation.json"}</w:instrText>
      </w:r>
      <w:r>
        <w:fldChar w:fldCharType="separate"/>
      </w:r>
      <w:r w:rsidR="003F092E" w:rsidRPr="002A6E4F">
        <w:rPr>
          <w:noProof/>
          <w:lang w:val="fr-CH"/>
          <w:rPrChange w:id="8" w:author="MARCHAND Manon" w:date="2022-05-13T13:44:00Z">
            <w:rPr>
              <w:noProof/>
            </w:rPr>
          </w:rPrChange>
        </w:rPr>
        <w:t>(Seth, Locatelli-Champagne, et al. 2011)</w:t>
      </w:r>
      <w:r>
        <w:fldChar w:fldCharType="end"/>
      </w:r>
      <w:r>
        <w:fldChar w:fldCharType="begin" w:fldLock="1"/>
      </w:r>
      <w:r w:rsidRPr="002A6E4F">
        <w:rPr>
          <w:lang w:val="fr-CH"/>
          <w:rPrChange w:id="9" w:author="MARCHAND Manon" w:date="2022-05-13T13:44:00Z">
            <w:rPr/>
          </w:rPrChange>
        </w:rPr>
        <w:instrText>ADDIN CSL_CITATION {"citationItems":[{"id":"ITEM-1","itemData":{"DOI":"10.24425/cpe.2020.132540","ISBN":"2020.132540","abstract":"The article presents an experimental investigation of the rheological properties of carbomer microgels. All of the tested fluids were made up from commercial polyacrylic acid, Carbopol Ultrez 30. In total, eighteen microgels were prepared, differing in concentration; 0.2, 0.4 and 0.6 wt%, with six levels of neutralisation for pH from 4.0 to 9.0. Based on the experimental flow curves it was found that all tested microgels are yield stress shear-thinning fluids. Therefore, the Herschel-Bulkley model was used and its rheological parameters were determined. It was found that both the concentration and the pH value significantly affected the yield stress. As the Carbopol concentration increased, the yield point also increased. With the increasing value of pH, the yield stress first increased until a certain maximum level and then decreased. The maximum values of yield stress were obtained for pH = 6 to 7, depending on polymer concentration. It was also found that flow curves of the tested microgels could be described using one universal master curve, thus they have common rheological behaviour.","author":[{"dropping-particle":"","family":"Story","given":"Anna","non-dropping-particle":"","parse-names":false,"suffix":""},{"dropping-particle":"","family":"Story","given":"Grzegorz","non-dropping-particle":"","parse-names":false,"suffix":""},{"dropping-particle":"","family":"Jaworski","given":"Zdzisław","non-dropping-particle":"","parse-names":false,"suffix":""}],"container-title":"Chemical and Process Engineering","id":"ITEM-1","issue":"3","issued":{"date-parts":[["2020"]]},"page":"173-182","title":"Effect of carbomer microgel pH and concentration on the Herschel-Bulkley parameters","type":"article-journal"},"uris":["http://www.mendeley.com/documents/?uuid=767a9690-8cca-3011-9161-ef5061a61f6b"]}],"mendeley":{"formattedCitation":"(Story, Story, and Jaworski 2020)","plainTextFormattedCitation":"(Story, Story, and Jaworski 2020)","previouslyFormattedCitation":"(Story, Story, and Jaworski 2020)"},"properties":{"noteIndex":0},"schema":"https://github.com/citation-style-language/schema/raw/master/csl-citation.json"}</w:instrText>
      </w:r>
      <w:r>
        <w:fldChar w:fldCharType="separate"/>
      </w:r>
      <w:r w:rsidR="00D719EC" w:rsidRPr="002A6E4F">
        <w:rPr>
          <w:noProof/>
          <w:lang w:val="fr-CH"/>
          <w:rPrChange w:id="10" w:author="MARCHAND Manon" w:date="2022-05-13T13:44:00Z">
            <w:rPr>
              <w:noProof/>
            </w:rPr>
          </w:rPrChange>
        </w:rPr>
        <w:t>(Story, Story, and Jaworski 2020)</w:t>
      </w:r>
      <w:r>
        <w:fldChar w:fldCharType="end"/>
      </w:r>
      <w:r>
        <w:fldChar w:fldCharType="begin" w:fldLock="1"/>
      </w:r>
      <w:r w:rsidRPr="002A6E4F">
        <w:rPr>
          <w:lang w:val="fr-CH"/>
          <w:rPrChange w:id="11" w:author="MARCHAND Manon" w:date="2022-05-13T13:44:00Z">
            <w:rPr/>
          </w:rPrChange>
        </w:rPr>
        <w:instrText>ADDIN CSL_CITATION {"citationItems":[{"id":"ITEM-1","itemData":{"DOI":"10.1039/C8SM01153B","ISSN":"1744-6848","PMID":"30116807","abstract":"We identify the minimal interparticle interactions necessary for a particle dynamics simulation to predict the structure and flow behaviour of soft particle glasses (SPGs). Generally, two kinds of forces between the particles must be accounted for in simulations of SPGs: viscous or frictional drag forces and elastic contact forces. Far field drag forces are required to dissipate energy in the simulations and capture the effect of the rheology of the suspending fluid. Elastic forces are found to be dominant compared to near-field drag or other forms of friction forces and are the most important component to compute the rheology. The shear stress, the first and second normal stress differences for different interparticle force laws collapse onto universal master curves of the Herschel–Bulkley form by non-dimensionalizing the stress with the yield stress and the shear rate with the viscosity of the suspending fluid divided by the low-frequency shear modulus. The Herschel–Bulkley exponents are close to 0.5 with a slight dependence on the repulsive pairwise elastic forces.","author":[{"dropping-particle":"","family":"Liu","given":"Tianfei","non-dropping-particle":"","parse-names":false,"suffix":""},{"dropping-particle":"","family":"Khabaz","given":"Fardin","non-dropping-particle":"","parse-names":false,"suffix":""},{"dropping-particle":"","family":"Bonnecaze","given":"Roger T.","non-dropping-particle":"","parse-names":false,"suffix":""},{"dropping-particle":"","family":"Cloitre","given":"Michel","non-dropping-particle":"","parse-names":false,"suffix":""}],"container-title":"Soft Matter","id":"ITEM-1","issue":"34","issued":{"date-parts":[["2018","8","29"]]},"page":"7064-7074","publisher":"The Royal Society of Chemistry","title":"On the universality of the flow properties of soft-particle glasses","type":"article-journal","volume":"14"},"uris":["http://www.mendeley.com/documents/?uuid=33e26823-14a3-3d72-8ed6-85ca90bd3e97"]}],"mendeley":{"formattedCitation":"(Liu et al. 2018)","plainTextFormattedCitation":"(Liu et al. 2018)","previouslyFormattedCitation":"(Liu et al. 2018)"},"properties":{"noteIndex":0},"schema":"https://github.com/citation-style-language/schema/raw/master/csl-citation.json"}</w:instrText>
      </w:r>
      <w:r>
        <w:fldChar w:fldCharType="separate"/>
      </w:r>
      <w:r w:rsidR="00732523" w:rsidRPr="002A6E4F">
        <w:rPr>
          <w:noProof/>
          <w:lang w:val="fr-CH"/>
          <w:rPrChange w:id="12" w:author="MARCHAND Manon" w:date="2022-05-13T13:44:00Z">
            <w:rPr>
              <w:noProof/>
            </w:rPr>
          </w:rPrChange>
        </w:rPr>
        <w:t>(Liu et al. 2018)</w:t>
      </w:r>
      <w:r>
        <w:fldChar w:fldCharType="end"/>
      </w:r>
      <w:r>
        <w:fldChar w:fldCharType="begin" w:fldLock="1"/>
      </w:r>
      <w:r w:rsidRPr="002A6E4F">
        <w:rPr>
          <w:lang w:val="fr-CH"/>
          <w:rPrChange w:id="13" w:author="MARCHAND Manon" w:date="2022-05-13T13:44:00Z">
            <w:rPr/>
          </w:rPrChange>
        </w:rPr>
        <w:instrText>ADDIN CSL_CITATION {"citationItems":[{"id":"ITEM-1","itemData":{"DOI":"10.1016/J.JCIS.2020.11.101","ISSN":"0021-9797","PMID":"33383433","abstract":"Hypothesis: Soft microgel colloids can be densely packed since particle networks can compress and interpenetrate. This evolution of the particle's internal structure associated with packing is expected to determine the linear viscoelastic properties and the yielding behavior of dense suspensions of microgel colloids. Experiments: We investigated the volume fraction-dependent linear and non-linear rheological response of suspensions of soft core-shell particles formed by a poly(N-isopropylacrylamide) (PNIPAM) microgel core and a thin poly(ethylene glycol) (PEG) shell. Findings: The linear viscoelasticity of suspensions reveals a transition from a fluid to a jammed glass state. Increasing volume fraction within the jammed state, the linear storage modulus and the yield stress show distinct regimes associated with the evolution of particle contacts, which involve progressive compression and interpenetration of the shell and core. The yielding of jammed suspensions occurs in two-steps: At small strains jammed cages are rearranged, while full disentanglement of interpenetrating networks only occurs at large deformations and results in fluidization. Yield strains and stresses increase with increasing shear rate or frequency, suggesting a progressive dominance of the timescale associated with shear over that associated with the internal dynamics of the system.","author":[{"dropping-particle":"","family":"Lara-Peña","given":"M. A.","non-dropping-particle":"","parse-names":false,"suffix":""},{"dropping-particle":"","family":"Licea-Claverie","given":"A.","non-dropping-particle":"","parse-names":false,"suffix":""},{"dropping-particle":"","family":"Zapata-González","given":"I.","non-dropping-particle":"","parse-names":false,"suffix":""},{"dropping-particle":"","family":"Laurati","given":"M.","non-dropping-particle":"","parse-names":false,"suffix":""}],"container-title":"Journal of Colloid and Interface Science","id":"ITEM-1","issued":{"date-parts":[["2021","4","1"]]},"page":"437-445","publisher":"Academic Press","title":"Colloidal and polymeric contributions to the yielding of dense microgel suspensions","type":"article-journal","volume":"587"},"uris":["http://www.mendeley.com/documents/?uuid=629541c1-9195-3bfb-b7dc-1e4487ffb1d5"]}],"mendeley":{"formattedCitation":"(Lara-Peña et al. 2021)","plainTextFormattedCitation":"(Lara-Peña et al. 2021)","previouslyFormattedCitation":"(Lara-Peña et al. 2021)"},"properties":{"noteIndex":0},"schema":"https://github.com/citation-style-language/schema/raw/master/csl-citation.json"}</w:instrText>
      </w:r>
      <w:r>
        <w:fldChar w:fldCharType="separate"/>
      </w:r>
      <w:r w:rsidR="00154C82" w:rsidRPr="002A6E4F">
        <w:rPr>
          <w:noProof/>
          <w:lang w:val="fr-CH"/>
          <w:rPrChange w:id="14" w:author="MARCHAND Manon" w:date="2022-05-13T13:44:00Z">
            <w:rPr>
              <w:noProof/>
            </w:rPr>
          </w:rPrChange>
        </w:rPr>
        <w:t>(Lara-Peña et al. 2021)</w:t>
      </w:r>
      <w:r>
        <w:fldChar w:fldCharType="end"/>
      </w:r>
      <w:r w:rsidRPr="002A6E4F">
        <w:rPr>
          <w:lang w:val="fr-CH"/>
          <w:rPrChange w:id="15" w:author="MARCHAND Manon" w:date="2022-05-13T13:44:00Z">
            <w:rPr/>
          </w:rPrChange>
        </w:rPr>
        <w:t xml:space="preserve"> to </w:t>
      </w:r>
      <w:proofErr w:type="spellStart"/>
      <w:r w:rsidRPr="002A6E4F">
        <w:rPr>
          <w:lang w:val="fr-CH"/>
          <w:rPrChange w:id="16" w:author="MARCHAND Manon" w:date="2022-05-13T13:44:00Z">
            <w:rPr/>
          </w:rPrChange>
        </w:rPr>
        <w:t>build</w:t>
      </w:r>
      <w:proofErr w:type="spellEnd"/>
      <w:r w:rsidRPr="002A6E4F">
        <w:rPr>
          <w:lang w:val="fr-CH"/>
          <w:rPrChange w:id="17" w:author="MARCHAND Manon" w:date="2022-05-13T13:44:00Z">
            <w:rPr/>
          </w:rPrChange>
        </w:rPr>
        <w:t xml:space="preserve"> </w:t>
      </w:r>
      <w:r w:rsidR="00237A39" w:rsidRPr="002A6E4F">
        <w:rPr>
          <w:lang w:val="fr-CH"/>
          <w:rPrChange w:id="18" w:author="MARCHAND Manon" w:date="2022-05-13T13:44:00Z">
            <w:rPr/>
          </w:rPrChange>
        </w:rPr>
        <w:t xml:space="preserve">master </w:t>
      </w:r>
      <w:proofErr w:type="spellStart"/>
      <w:r w:rsidR="00237A39" w:rsidRPr="002A6E4F">
        <w:rPr>
          <w:lang w:val="fr-CH"/>
          <w:rPrChange w:id="19" w:author="MARCHAND Manon" w:date="2022-05-13T13:44:00Z">
            <w:rPr/>
          </w:rPrChange>
        </w:rPr>
        <w:t>curves</w:t>
      </w:r>
      <w:proofErr w:type="spellEnd"/>
      <w:r w:rsidRPr="002A6E4F">
        <w:rPr>
          <w:lang w:val="fr-CH"/>
          <w:rPrChange w:id="20" w:author="MARCHAND Manon" w:date="2022-05-13T13:44:00Z">
            <w:rPr/>
          </w:rPrChange>
        </w:rPr>
        <w:t xml:space="preserve"> by multiplicative </w:t>
      </w:r>
      <w:proofErr w:type="spellStart"/>
      <w:r w:rsidRPr="002A6E4F">
        <w:rPr>
          <w:lang w:val="fr-CH"/>
          <w:rPrChange w:id="21" w:author="MARCHAND Manon" w:date="2022-05-13T13:44:00Z">
            <w:rPr/>
          </w:rPrChange>
        </w:rPr>
        <w:t>rescaling</w:t>
      </w:r>
      <w:proofErr w:type="spellEnd"/>
      <w:r w:rsidRPr="002A6E4F">
        <w:rPr>
          <w:lang w:val="fr-CH"/>
          <w:rPrChange w:id="22" w:author="MARCHAND Manon" w:date="2022-05-13T13:44:00Z">
            <w:rPr/>
          </w:rPrChange>
        </w:rPr>
        <w:t xml:space="preserve"> of the stress and </w:t>
      </w:r>
      <w:proofErr w:type="spellStart"/>
      <w:r w:rsidRPr="002A6E4F">
        <w:rPr>
          <w:lang w:val="fr-CH"/>
          <w:rPrChange w:id="23" w:author="MARCHAND Manon" w:date="2022-05-13T13:44:00Z">
            <w:rPr/>
          </w:rPrChange>
        </w:rPr>
        <w:t>shear</w:t>
      </w:r>
      <w:proofErr w:type="spellEnd"/>
      <w:r w:rsidRPr="002A6E4F">
        <w:rPr>
          <w:lang w:val="fr-CH"/>
          <w:rPrChange w:id="24" w:author="MARCHAND Manon" w:date="2022-05-13T13:44:00Z">
            <w:rPr/>
          </w:rPrChange>
        </w:rPr>
        <w:t xml:space="preserve"> rate </w:t>
      </w:r>
      <w:proofErr w:type="spellStart"/>
      <w:r w:rsidRPr="002A6E4F">
        <w:rPr>
          <w:lang w:val="fr-CH"/>
          <w:rPrChange w:id="25" w:author="MARCHAND Manon" w:date="2022-05-13T13:44:00Z">
            <w:rPr/>
          </w:rPrChange>
        </w:rPr>
        <w:t>should</w:t>
      </w:r>
      <w:proofErr w:type="spellEnd"/>
      <w:r w:rsidRPr="002A6E4F">
        <w:rPr>
          <w:lang w:val="fr-CH"/>
          <w:rPrChange w:id="26" w:author="MARCHAND Manon" w:date="2022-05-13T13:44:00Z">
            <w:rPr/>
          </w:rPrChange>
        </w:rPr>
        <w:t xml:space="preserve"> not </w:t>
      </w:r>
      <w:proofErr w:type="spellStart"/>
      <w:r w:rsidRPr="002A6E4F">
        <w:rPr>
          <w:lang w:val="fr-CH"/>
          <w:rPrChange w:id="27" w:author="MARCHAND Manon" w:date="2022-05-13T13:44:00Z">
            <w:rPr/>
          </w:rPrChange>
        </w:rPr>
        <w:t>be</w:t>
      </w:r>
      <w:proofErr w:type="spellEnd"/>
      <w:r w:rsidRPr="002A6E4F">
        <w:rPr>
          <w:lang w:val="fr-CH"/>
          <w:rPrChange w:id="28" w:author="MARCHAND Manon" w:date="2022-05-13T13:44:00Z">
            <w:rPr/>
          </w:rPrChange>
        </w:rPr>
        <w:t xml:space="preserve"> </w:t>
      </w:r>
      <w:proofErr w:type="spellStart"/>
      <w:r w:rsidRPr="002A6E4F">
        <w:rPr>
          <w:lang w:val="fr-CH"/>
          <w:rPrChange w:id="29" w:author="MARCHAND Manon" w:date="2022-05-13T13:44:00Z">
            <w:rPr/>
          </w:rPrChange>
        </w:rPr>
        <w:t>expected</w:t>
      </w:r>
      <w:proofErr w:type="spellEnd"/>
      <w:r w:rsidRPr="002A6E4F">
        <w:rPr>
          <w:lang w:val="fr-CH"/>
          <w:rPrChange w:id="30" w:author="MARCHAND Manon" w:date="2022-05-13T13:44:00Z">
            <w:rPr/>
          </w:rPrChange>
        </w:rPr>
        <w:t xml:space="preserve"> to </w:t>
      </w:r>
      <w:proofErr w:type="spellStart"/>
      <w:r w:rsidRPr="002A6E4F">
        <w:rPr>
          <w:lang w:val="fr-CH"/>
          <w:rPrChange w:id="31" w:author="MARCHAND Manon" w:date="2022-05-13T13:44:00Z">
            <w:rPr/>
          </w:rPrChange>
        </w:rPr>
        <w:t>be</w:t>
      </w:r>
      <w:proofErr w:type="spellEnd"/>
      <w:r w:rsidRPr="002A6E4F">
        <w:rPr>
          <w:lang w:val="fr-CH"/>
          <w:rPrChange w:id="32" w:author="MARCHAND Manon" w:date="2022-05-13T13:44:00Z">
            <w:rPr/>
          </w:rPrChange>
        </w:rPr>
        <w:t xml:space="preserve"> </w:t>
      </w:r>
      <w:proofErr w:type="spellStart"/>
      <w:r w:rsidRPr="002A6E4F">
        <w:rPr>
          <w:lang w:val="fr-CH"/>
          <w:rPrChange w:id="33" w:author="MARCHAND Manon" w:date="2022-05-13T13:44:00Z">
            <w:rPr/>
          </w:rPrChange>
        </w:rPr>
        <w:t>successful</w:t>
      </w:r>
      <w:proofErr w:type="spellEnd"/>
      <w:r w:rsidRPr="002A6E4F">
        <w:rPr>
          <w:lang w:val="fr-CH"/>
          <w:rPrChange w:id="34" w:author="MARCHAND Manon" w:date="2022-05-13T13:44:00Z">
            <w:rPr/>
          </w:rPrChange>
        </w:rPr>
        <w:t xml:space="preserve">. </w:t>
      </w:r>
      <w:r>
        <w:t xml:space="preserve">A universal </w:t>
      </w:r>
      <w:r w:rsidR="00B9033C">
        <w:t>master curve</w:t>
      </w:r>
      <w:r>
        <w:t xml:space="preserve"> is only possible when using curves that share the same</w:t>
      </w:r>
      <w:r w:rsidR="0049374B">
        <w:t xml:space="preserve"> shear thinning exponent</w:t>
      </w:r>
      <w:r>
        <w:t xml:space="preserve"> </w:t>
      </w:r>
      <w:r w:rsidRPr="003F092E">
        <w:rPr>
          <w:i/>
        </w:rPr>
        <w:t>n</w:t>
      </w:r>
      <w:r>
        <w:t xml:space="preserve">. To </w:t>
      </w:r>
      <w:r w:rsidR="002A613E">
        <w:t>exemplify this, we digitized data of Carbopol yield stress fluids formulated in different solvents: Glycerin, PEG, and mixtures of glycerin and PEG</w:t>
      </w:r>
      <w:r w:rsidR="00FA16D1">
        <w:t xml:space="preserve"> </w:t>
      </w:r>
      <w:r>
        <w:fldChar w:fldCharType="begin" w:fldLock="1"/>
      </w:r>
      <w:r>
        <w:instrText>ADDIN CSL_CITATION {"citationItems":[{"id":"ITEM-1","itemData":{"DOI":"10.1039/D0SM01196G","ISSN":"17446848","PMID":"33005911","abstract":"We explore how different types of solvent influence the rheological properties of non-aqueous Carbopol dispersions from the dilute to the jammed state. In novel non-aqueous formulations, polar solvents are used more and more frequently, because they can form Carbopol microgels without the need of any neutralizing agents. However, the swelling behaviour of Carbopol molecules in the absence of water, when ionic forces are weak, is still poorly understood. To this end, we study the swelling behaviour of Carbopol 974P NF in different polar solvents, i.e. glycerol, PEG400 and mixtures of the two solvents, by mapping the rheological behaviour of Carbopol suspensions from very dilute to highly concentrated conditions. The rheological study reveals that the onset of the jamming transition occurs at different critical polymer concentrations depending on the solvents used. Nevertheless, once the jammed state is reached, both elastic and yielding behaviours are scalable with the particle volume fraction. These results suggest that the type of solvent influences the final volume of the single Carbopol particles but does not alter the interactions between the particles. The final radius of the swollen particles is estimated from shear rheology measurements in dilute conditions, showing a decrease of the final swelling ratio of Carbopol molecules of almost 50% for PEG400 solutions, a result that confirms the shift to higher values of the critical jamming concentration obtained from linear viscoelasticity for the same solutions. This journal is","author":[{"dropping-particle":"","family":"Migliozzi","given":"Simona","non-dropping-particle":"","parse-names":false,"suffix":""},{"dropping-particle":"","family":"Meridiano","given":"Giovanni","non-dropping-particle":"","parse-names":false,"suffix":""},{"dropping-particle":"","family":"Angeli","given":"Panagiota","non-dropping-particle":"","parse-names":false,"suffix":""},{"dropping-particle":"","family":"Mazzei","given":"Luca","non-dropping-particle":"","parse-names":false,"suffix":""}],"container-title":"Soft Matter","id":"ITEM-1","issue":"42","issued":{"date-parts":[["2020","11","4"]]},"page":"9799-9815","publisher":"Royal Society of Chemistry","title":"Investigation of the swollen state of Carbopol molecules in non-aqueous solvents through rheological characterization","type":"article-journal","volume":"16"},"uris":["http://www.mendeley.com/documents/?uuid=111a9023-3b9c-3ad5-8e1c-8bf37428bc3f"]}],"mendeley":{"formattedCitation":"(Migliozzi et al. 2020)","plainTextFormattedCitation":"(Migliozzi et al. 2020)","previouslyFormattedCitation":"(Migliozzi et al. 2020)"},"properties":{"noteIndex":0},"schema":"https://github.com/citation-style-language/schema/raw/master/csl-citation.json"}</w:instrText>
      </w:r>
      <w:r>
        <w:fldChar w:fldCharType="separate"/>
      </w:r>
      <w:r w:rsidR="00FA16D1" w:rsidRPr="0DADBCC7">
        <w:rPr>
          <w:noProof/>
        </w:rPr>
        <w:t>(Migliozzi et al. 2020)</w:t>
      </w:r>
      <w:r>
        <w:fldChar w:fldCharType="end"/>
      </w:r>
      <w:r w:rsidR="002A613E">
        <w:t>.</w:t>
      </w:r>
      <w:r>
        <w:t xml:space="preserve"> </w:t>
      </w:r>
      <w:r w:rsidR="002A613E">
        <w:t>This set of data represents one of the few published examples of Carbopol systems in solvents significantly thicker than water.</w:t>
      </w:r>
      <w:r w:rsidR="003F092E">
        <w:t xml:space="preserve"> Exploring different solvent is of interest since some application like toothpaste formulation uses Carbopol microgel in glycerin or PEG and from a fundamental point of view, in designing a model system we want the ability to tune all relevant properties of the fluid.</w:t>
      </w:r>
      <w:r w:rsidR="002A613E">
        <w:t xml:space="preserve"> The HB description of every flow curve is good by any metric and yields the parameters summarized in table I. </w:t>
      </w:r>
      <w:r w:rsidR="00ED1B73">
        <w:t xml:space="preserve">Rescaling </w:t>
      </w:r>
      <w:r w:rsidR="002C3E59">
        <w:t xml:space="preserve">of </w:t>
      </w:r>
      <w:r w:rsidR="00ED1B73">
        <w:t>the curves o</w:t>
      </w:r>
      <w:r w:rsidR="00613E4A">
        <w:t xml:space="preserve">nto a single master curve according to the </w:t>
      </w:r>
      <w:r w:rsidR="00E10ABA">
        <w:t xml:space="preserve">HB </w:t>
      </w:r>
      <w:r w:rsidR="00613E4A">
        <w:t xml:space="preserve">natural </w:t>
      </w:r>
      <w:r w:rsidR="00277F10">
        <w:t>scaling</w:t>
      </w:r>
      <w:r w:rsidR="00C03DA1">
        <w:t xml:space="preserve"> expressed in eq. 2,</w:t>
      </w:r>
      <w:r w:rsidR="00277F10">
        <w:t xml:space="preserve"> yields</w:t>
      </w:r>
      <w:r w:rsidR="00974D95">
        <w:t xml:space="preserve"> </w:t>
      </w:r>
      <w:r w:rsidR="00277F10">
        <w:t xml:space="preserve">the result shown in figure 1 (a). It is clear within this </w:t>
      </w:r>
      <w:r w:rsidR="00C03DA1">
        <w:t xml:space="preserve">set of </w:t>
      </w:r>
      <w:r w:rsidR="00277F10">
        <w:t xml:space="preserve">data that when the </w:t>
      </w:r>
      <w:r w:rsidR="00A912C6" w:rsidRPr="003F092E">
        <w:rPr>
          <w:i/>
        </w:rPr>
        <w:t>n</w:t>
      </w:r>
      <w:r w:rsidR="00A912C6">
        <w:t xml:space="preserve"> exponent varies significantly within a collection of flow curves, the rescaled </w:t>
      </w:r>
      <w:r w:rsidR="006F1B74">
        <w:t>master curve only</w:t>
      </w:r>
      <w:r w:rsidR="00A912C6">
        <w:t xml:space="preserve"> </w:t>
      </w:r>
      <w:r w:rsidR="00297DA3">
        <w:t>collapses at low shear</w:t>
      </w:r>
      <w:r w:rsidR="006F1B74">
        <w:t xml:space="preserve"> rate and</w:t>
      </w:r>
      <w:r w:rsidR="00297DA3">
        <w:t xml:space="preserve"> maintains </w:t>
      </w:r>
      <w:r w:rsidR="0049374B">
        <w:t xml:space="preserve">different </w:t>
      </w:r>
      <w:r w:rsidR="00297DA3">
        <w:t>terminal slope</w:t>
      </w:r>
      <w:r w:rsidR="0049374B">
        <w:t>s</w:t>
      </w:r>
      <w:r w:rsidR="00297DA3">
        <w:t xml:space="preserve"> at high shear.</w:t>
      </w:r>
    </w:p>
    <w:p w14:paraId="10872FB8" w14:textId="52259581" w:rsidR="006946DF" w:rsidRDefault="006946DF" w:rsidP="006946DF">
      <w:pPr>
        <w:pStyle w:val="Lgende"/>
        <w:keepNext/>
        <w:jc w:val="both"/>
      </w:pPr>
      <w:r>
        <w:t xml:space="preserve">Equation </w:t>
      </w:r>
      <w:r w:rsidR="00385904">
        <w:fldChar w:fldCharType="begin"/>
      </w:r>
      <w:r w:rsidR="00385904">
        <w:instrText xml:space="preserve"> SEQ Equation \* ARABIC </w:instrText>
      </w:r>
      <w:r w:rsidR="00385904">
        <w:fldChar w:fldCharType="separate"/>
      </w:r>
      <w:r>
        <w:rPr>
          <w:noProof/>
        </w:rPr>
        <w:t>2</w:t>
      </w:r>
      <w:r w:rsidR="00385904">
        <w:rPr>
          <w:noProof/>
        </w:rPr>
        <w:fldChar w:fldCharType="end"/>
      </w:r>
    </w:p>
    <w:p w14:paraId="3AD141E1" w14:textId="619174F5" w:rsidR="00974D95" w:rsidRPr="00C03DA1" w:rsidRDefault="00385904" w:rsidP="0005126E">
      <w:pPr>
        <w:jc w:val="both"/>
        <w:rPr>
          <w:rFonts w:eastAsiaTheme="minorEastAsia"/>
        </w:rPr>
      </w:pPr>
      <m:oMathPara>
        <m:oMath>
          <m:f>
            <m:fPr>
              <m:ctrlPr>
                <w:rPr>
                  <w:rFonts w:ascii="Cambria Math" w:hAnsi="Cambria Math"/>
                  <w:i/>
                </w:rPr>
              </m:ctrlPr>
            </m:fPr>
            <m:num>
              <m:r>
                <w:rPr>
                  <w:rFonts w:ascii="Cambria Math" w:hAnsi="Cambria Math"/>
                </w:rPr>
                <m:t>σ</m:t>
              </m:r>
            </m:num>
            <m:den>
              <m:sSub>
                <m:sSubPr>
                  <m:ctrlPr>
                    <w:rPr>
                      <w:rFonts w:ascii="Cambria Math" w:hAnsi="Cambria Math"/>
                      <w:i/>
                    </w:rPr>
                  </m:ctrlPr>
                </m:sSubPr>
                <m:e>
                  <m:r>
                    <w:rPr>
                      <w:rFonts w:ascii="Cambria Math" w:hAnsi="Cambria Math"/>
                    </w:rPr>
                    <m:t>σ</m:t>
                  </m:r>
                </m:e>
                <m:sub>
                  <m:r>
                    <w:rPr>
                      <w:rFonts w:ascii="Cambria Math" w:hAnsi="Cambria Math"/>
                    </w:rPr>
                    <m:t>y</m:t>
                  </m:r>
                </m:sub>
              </m:sSub>
            </m:den>
          </m:f>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γ</m:t>
                          </m:r>
                        </m:e>
                      </m:acc>
                    </m:num>
                    <m:den>
                      <m:sSub>
                        <m:sSubPr>
                          <m:ctrlPr>
                            <w:rPr>
                              <w:rFonts w:ascii="Cambria Math" w:hAnsi="Cambria Math"/>
                              <w:i/>
                            </w:rPr>
                          </m:ctrlPr>
                        </m:sSubPr>
                        <m:e>
                          <m:r>
                            <w:rPr>
                              <w:rFonts w:ascii="Cambria Math" w:hAnsi="Cambria Math"/>
                            </w:rPr>
                            <m:t>(σ</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1/n</m:t>
                          </m:r>
                        </m:sup>
                      </m:sSup>
                    </m:den>
                  </m:f>
                </m:e>
              </m:d>
            </m:e>
            <m:sup>
              <m:r>
                <w:rPr>
                  <w:rFonts w:ascii="Cambria Math" w:hAnsi="Cambria Math"/>
                </w:rPr>
                <m:t>n</m:t>
              </m:r>
            </m:sup>
          </m:sSup>
          <m:r>
            <w:rPr>
              <w:rFonts w:ascii="Cambria Math" w:hAnsi="Cambria Math"/>
            </w:rPr>
            <m:t xml:space="preserve"> </m:t>
          </m:r>
        </m:oMath>
      </m:oMathPara>
    </w:p>
    <w:p w14:paraId="1C187E1D" w14:textId="77777777" w:rsidR="003F092E" w:rsidRPr="006E43FE" w:rsidRDefault="003F092E" w:rsidP="0005126E">
      <w:pPr>
        <w:jc w:val="both"/>
        <w:rPr>
          <w:rFonts w:eastAsiaTheme="minorEastAsia"/>
        </w:rPr>
      </w:pPr>
    </w:p>
    <w:p w14:paraId="5542BD02" w14:textId="7892074E" w:rsidR="00B0154B" w:rsidRDefault="00B0154B" w:rsidP="00B0154B">
      <w:pPr>
        <w:pStyle w:val="Lgende"/>
        <w:keepNext/>
      </w:pPr>
      <w:r>
        <w:t xml:space="preserve">Table </w:t>
      </w:r>
      <w:r>
        <w:fldChar w:fldCharType="begin"/>
      </w:r>
      <w:r>
        <w:instrText>SEQ Table \* ARABIC</w:instrText>
      </w:r>
      <w:r>
        <w:fldChar w:fldCharType="separate"/>
      </w:r>
      <w:r w:rsidRPr="0DADBCC7">
        <w:rPr>
          <w:noProof/>
        </w:rPr>
        <w:t>1</w:t>
      </w:r>
      <w:r>
        <w:fldChar w:fldCharType="end"/>
      </w:r>
      <w:r>
        <w:t>:</w:t>
      </w:r>
      <w:r w:rsidR="009A7CC0">
        <w:t xml:space="preserve"> HB and TC fit parameters for flow curve</w:t>
      </w:r>
      <w:r w:rsidR="00C77B79">
        <w:t>s</w:t>
      </w:r>
      <w:r w:rsidR="009A7CC0">
        <w:t xml:space="preserve"> digitized from </w:t>
      </w:r>
      <w:r>
        <w:fldChar w:fldCharType="begin" w:fldLock="1"/>
      </w:r>
      <w:r>
        <w:instrText>ADDIN CSL_CITATION {"citationItems":[{"id":"ITEM-1","itemData":{"DOI":"10.1039/D0SM01196G","ISSN":"17446848","PMID":"33005911","abstract":"We explore how different types of solvent influence the rheological properties of non-aqueous Carbopol dispersions from the dilute to the jammed state. In novel non-aqueous formulations, polar solvents are used more and more frequently, because they can form Carbopol microgels without the need of any neutralizing agents. However, the swelling behaviour of Carbopol molecules in the absence of water, when ionic forces are weak, is still poorly understood. To this end, we study the swelling behaviour of Carbopol 974P NF in different polar solvents, i.e. glycerol, PEG400 and mixtures of the two solvents, by mapping the rheological behaviour of Carbopol suspensions from very dilute to highly concentrated conditions. The rheological study reveals that the onset of the jamming transition occurs at different critical polymer concentrations depending on the solvents used. Nevertheless, once the jammed state is reached, both elastic and yielding behaviours are scalable with the particle volume fraction. These results suggest that the type of solvent influences the final volume of the single Carbopol particles but does not alter the interactions between the particles. The final radius of the swollen particles is estimated from shear rheology measurements in dilute conditions, showing a decrease of the final swelling ratio of Carbopol molecules of almost 50% for PEG400 solutions, a result that confirms the shift to higher values of the critical jamming concentration obtained from linear viscoelasticity for the same solutions. This journal is","author":[{"dropping-particle":"","family":"Migliozzi","given":"Simona","non-dropping-particle":"","parse-names":false,"suffix":""},{"dropping-particle":"","family":"Meridiano","given":"Giovanni","non-dropping-particle":"","parse-names":false,"suffix":""},{"dropping-particle":"","family":"Angeli","given":"Panagiota","non-dropping-particle":"","parse-names":false,"suffix":""},{"dropping-particle":"","family":"Mazzei","given":"Luca","non-dropping-particle":"","parse-names":false,"suffix":""}],"container-title":"Soft Matter","id":"ITEM-1","issue":"42","issued":{"date-parts":[["2020","11","4"]]},"page":"9799-9815","publisher":"Royal Society of Chemistry","title":"Investigation of the swollen state of Carbopol molecules in non-aqueous solvents through rheological characterization","type":"article-journal","volume":"16"},"uris":["http://www.mendeley.com/documents/?uuid=111a9023-3b9c-3ad5-8e1c-8bf37428bc3f"]}],"mendeley":{"formattedCitation":"(Migliozzi et al. 2020)","plainTextFormattedCitation":"(Migliozzi et al. 2020)","previouslyFormattedCitation":"(Migliozzi et al. 2020)"},"properties":{"noteIndex":0},"schema":"https://github.com/citation-style-language/schema/raw/master/csl-citation.json"}</w:instrText>
      </w:r>
      <w:r>
        <w:fldChar w:fldCharType="separate"/>
      </w:r>
      <w:r w:rsidR="009A7CC0" w:rsidRPr="0DADBCC7">
        <w:rPr>
          <w:i w:val="0"/>
          <w:iCs w:val="0"/>
          <w:noProof/>
        </w:rPr>
        <w:t>(Migliozzi et al. 2020)</w:t>
      </w:r>
      <w:r>
        <w:fldChar w:fldCharType="end"/>
      </w:r>
    </w:p>
    <w:tbl>
      <w:tblPr>
        <w:tblStyle w:val="Grilledutableau"/>
        <w:tblW w:w="0" w:type="auto"/>
        <w:jc w:val="center"/>
        <w:tblLook w:val="04A0" w:firstRow="1" w:lastRow="0" w:firstColumn="1" w:lastColumn="0" w:noHBand="0" w:noVBand="1"/>
      </w:tblPr>
      <w:tblGrid>
        <w:gridCol w:w="1042"/>
        <w:gridCol w:w="1263"/>
        <w:gridCol w:w="885"/>
        <w:gridCol w:w="755"/>
        <w:gridCol w:w="1143"/>
        <w:gridCol w:w="1334"/>
        <w:gridCol w:w="1819"/>
        <w:gridCol w:w="1109"/>
      </w:tblGrid>
      <w:tr w:rsidR="002879FD" w:rsidRPr="00AB7F0B" w14:paraId="102E38D1" w14:textId="77777777" w:rsidTr="00974D95">
        <w:trPr>
          <w:trHeight w:val="290"/>
          <w:jc w:val="center"/>
        </w:trPr>
        <w:tc>
          <w:tcPr>
            <w:tcW w:w="2305" w:type="dxa"/>
            <w:gridSpan w:val="2"/>
          </w:tcPr>
          <w:p w14:paraId="27C8DDC4" w14:textId="5D633ECE" w:rsidR="002879FD" w:rsidRPr="00AB7F0B" w:rsidRDefault="002879FD" w:rsidP="00F14647">
            <w:pPr>
              <w:jc w:val="center"/>
              <w:rPr>
                <w:b/>
                <w:bCs/>
                <w:sz w:val="16"/>
                <w:szCs w:val="16"/>
              </w:rPr>
            </w:pPr>
            <w:r>
              <w:rPr>
                <w:b/>
                <w:bCs/>
                <w:sz w:val="16"/>
                <w:szCs w:val="16"/>
              </w:rPr>
              <w:t>Sample</w:t>
            </w:r>
          </w:p>
        </w:tc>
        <w:tc>
          <w:tcPr>
            <w:tcW w:w="2783" w:type="dxa"/>
            <w:gridSpan w:val="3"/>
            <w:noWrap/>
          </w:tcPr>
          <w:p w14:paraId="1AF08444" w14:textId="536A5351" w:rsidR="002879FD" w:rsidRPr="00AB7F0B" w:rsidRDefault="002879FD" w:rsidP="00F14647">
            <w:pPr>
              <w:jc w:val="center"/>
              <w:rPr>
                <w:b/>
                <w:bCs/>
                <w:sz w:val="16"/>
                <w:szCs w:val="16"/>
              </w:rPr>
            </w:pPr>
            <w:r>
              <w:rPr>
                <w:b/>
                <w:bCs/>
                <w:sz w:val="16"/>
                <w:szCs w:val="16"/>
              </w:rPr>
              <w:t>HB parameters</w:t>
            </w:r>
          </w:p>
        </w:tc>
        <w:tc>
          <w:tcPr>
            <w:tcW w:w="4262" w:type="dxa"/>
            <w:gridSpan w:val="3"/>
            <w:noWrap/>
          </w:tcPr>
          <w:p w14:paraId="025EF6C9" w14:textId="30F9CADE" w:rsidR="002879FD" w:rsidRPr="00AB7F0B" w:rsidRDefault="002879FD" w:rsidP="00F14647">
            <w:pPr>
              <w:jc w:val="center"/>
              <w:rPr>
                <w:b/>
                <w:bCs/>
                <w:sz w:val="16"/>
                <w:szCs w:val="16"/>
              </w:rPr>
            </w:pPr>
            <w:r>
              <w:rPr>
                <w:b/>
                <w:bCs/>
                <w:sz w:val="16"/>
                <w:szCs w:val="16"/>
              </w:rPr>
              <w:t>TC parameters</w:t>
            </w:r>
          </w:p>
        </w:tc>
      </w:tr>
      <w:tr w:rsidR="00B62BFA" w:rsidRPr="00AB7F0B" w14:paraId="7299EC10" w14:textId="77777777" w:rsidTr="005D2D62">
        <w:trPr>
          <w:trHeight w:val="290"/>
          <w:jc w:val="center"/>
        </w:trPr>
        <w:tc>
          <w:tcPr>
            <w:tcW w:w="1042" w:type="dxa"/>
          </w:tcPr>
          <w:p w14:paraId="0E09377C" w14:textId="77777777" w:rsidR="00D077EC" w:rsidRDefault="00D077EC" w:rsidP="00D077EC">
            <w:pPr>
              <w:jc w:val="center"/>
              <w:rPr>
                <w:b/>
                <w:bCs/>
                <w:sz w:val="16"/>
                <w:szCs w:val="16"/>
              </w:rPr>
            </w:pPr>
            <w:r w:rsidRPr="00AB7F0B">
              <w:rPr>
                <w:b/>
                <w:bCs/>
                <w:sz w:val="16"/>
                <w:szCs w:val="16"/>
              </w:rPr>
              <w:t>S</w:t>
            </w:r>
            <w:r w:rsidR="005D2D62" w:rsidRPr="00AB7F0B">
              <w:rPr>
                <w:b/>
                <w:bCs/>
                <w:sz w:val="16"/>
                <w:szCs w:val="16"/>
              </w:rPr>
              <w:t>olvent</w:t>
            </w:r>
          </w:p>
          <w:p w14:paraId="2CB17FF1" w14:textId="72350FA1" w:rsidR="00D077EC" w:rsidRPr="00AB7F0B" w:rsidRDefault="00D077EC" w:rsidP="00D077EC">
            <w:pPr>
              <w:jc w:val="center"/>
              <w:rPr>
                <w:b/>
                <w:bCs/>
                <w:sz w:val="16"/>
                <w:szCs w:val="16"/>
              </w:rPr>
            </w:pPr>
            <w:r>
              <w:rPr>
                <w:b/>
                <w:bCs/>
                <w:sz w:val="16"/>
                <w:szCs w:val="16"/>
              </w:rPr>
              <w:t>(viscosity)</w:t>
            </w:r>
          </w:p>
        </w:tc>
        <w:tc>
          <w:tcPr>
            <w:tcW w:w="1263" w:type="dxa"/>
            <w:noWrap/>
            <w:hideMark/>
          </w:tcPr>
          <w:p w14:paraId="0E12DDE5" w14:textId="3B56E70B" w:rsidR="005D2D62" w:rsidRPr="00AB7F0B" w:rsidRDefault="005D2D62" w:rsidP="00F14647">
            <w:pPr>
              <w:jc w:val="center"/>
              <w:rPr>
                <w:b/>
                <w:bCs/>
                <w:sz w:val="16"/>
                <w:szCs w:val="16"/>
              </w:rPr>
            </w:pPr>
            <w:r w:rsidRPr="00AB7F0B">
              <w:rPr>
                <w:b/>
                <w:bCs/>
                <w:sz w:val="16"/>
                <w:szCs w:val="16"/>
              </w:rPr>
              <w:t>Carbopol concentration</w:t>
            </w:r>
          </w:p>
        </w:tc>
        <w:tc>
          <w:tcPr>
            <w:tcW w:w="885" w:type="dxa"/>
            <w:noWrap/>
            <w:hideMark/>
          </w:tcPr>
          <w:p w14:paraId="04D75C48" w14:textId="11D4BA4B" w:rsidR="005D2D62" w:rsidRPr="00AB7F0B" w:rsidRDefault="005D2D62" w:rsidP="00F14647">
            <w:pPr>
              <w:jc w:val="center"/>
              <w:rPr>
                <w:b/>
                <w:bCs/>
                <w:sz w:val="16"/>
                <w:szCs w:val="16"/>
              </w:rPr>
            </w:pPr>
            <w:r w:rsidRPr="00AB7F0B">
              <w:rPr>
                <w:b/>
                <w:bCs/>
                <w:sz w:val="16"/>
                <w:szCs w:val="16"/>
              </w:rPr>
              <w:t>K</w:t>
            </w:r>
          </w:p>
        </w:tc>
        <w:tc>
          <w:tcPr>
            <w:tcW w:w="755" w:type="dxa"/>
            <w:noWrap/>
            <w:hideMark/>
          </w:tcPr>
          <w:p w14:paraId="54FBF193" w14:textId="4195B840" w:rsidR="005D2D62" w:rsidRPr="00AB7F0B" w:rsidRDefault="005D2D62" w:rsidP="00F14647">
            <w:pPr>
              <w:jc w:val="center"/>
              <w:rPr>
                <w:b/>
                <w:bCs/>
                <w:sz w:val="16"/>
                <w:szCs w:val="16"/>
              </w:rPr>
            </w:pPr>
            <w:r w:rsidRPr="00AB7F0B">
              <w:rPr>
                <w:b/>
                <w:bCs/>
                <w:sz w:val="16"/>
                <w:szCs w:val="16"/>
              </w:rPr>
              <w:t>n</w:t>
            </w:r>
          </w:p>
        </w:tc>
        <w:tc>
          <w:tcPr>
            <w:tcW w:w="1143" w:type="dxa"/>
            <w:noWrap/>
            <w:hideMark/>
          </w:tcPr>
          <w:p w14:paraId="606F6FD0" w14:textId="0C5F356F" w:rsidR="005D2D62" w:rsidRPr="00AB7F0B" w:rsidRDefault="005D2D62" w:rsidP="00F14647">
            <w:pPr>
              <w:jc w:val="center"/>
              <w:rPr>
                <w:b/>
                <w:bCs/>
                <w:sz w:val="16"/>
                <w:szCs w:val="16"/>
              </w:rPr>
            </w:pPr>
            <w:proofErr w:type="spellStart"/>
            <w:r w:rsidRPr="00AB7F0B">
              <w:rPr>
                <w:b/>
                <w:bCs/>
                <w:sz w:val="16"/>
                <w:szCs w:val="16"/>
              </w:rPr>
              <w:t>ystress</w:t>
            </w:r>
            <w:proofErr w:type="spellEnd"/>
          </w:p>
        </w:tc>
        <w:tc>
          <w:tcPr>
            <w:tcW w:w="1334" w:type="dxa"/>
            <w:noWrap/>
            <w:hideMark/>
          </w:tcPr>
          <w:p w14:paraId="2E216F7B" w14:textId="77777777" w:rsidR="005D2D62" w:rsidRPr="00AB7F0B" w:rsidRDefault="005D2D62" w:rsidP="00F14647">
            <w:pPr>
              <w:jc w:val="center"/>
              <w:rPr>
                <w:b/>
                <w:bCs/>
                <w:sz w:val="16"/>
                <w:szCs w:val="16"/>
              </w:rPr>
            </w:pPr>
            <w:proofErr w:type="spellStart"/>
            <w:r w:rsidRPr="00AB7F0B">
              <w:rPr>
                <w:b/>
                <w:bCs/>
                <w:sz w:val="16"/>
                <w:szCs w:val="16"/>
              </w:rPr>
              <w:t>TC_eta_bg</w:t>
            </w:r>
            <w:proofErr w:type="spellEnd"/>
          </w:p>
        </w:tc>
        <w:tc>
          <w:tcPr>
            <w:tcW w:w="1819" w:type="dxa"/>
            <w:noWrap/>
            <w:hideMark/>
          </w:tcPr>
          <w:p w14:paraId="53BE9142" w14:textId="77777777" w:rsidR="005D2D62" w:rsidRPr="00AB7F0B" w:rsidRDefault="005D2D62" w:rsidP="00F14647">
            <w:pPr>
              <w:jc w:val="center"/>
              <w:rPr>
                <w:b/>
                <w:bCs/>
                <w:sz w:val="16"/>
                <w:szCs w:val="16"/>
              </w:rPr>
            </w:pPr>
            <w:proofErr w:type="spellStart"/>
            <w:r w:rsidRPr="00AB7F0B">
              <w:rPr>
                <w:b/>
                <w:bCs/>
                <w:sz w:val="16"/>
                <w:szCs w:val="16"/>
              </w:rPr>
              <w:t>TC_gammadot_crit</w:t>
            </w:r>
            <w:proofErr w:type="spellEnd"/>
          </w:p>
        </w:tc>
        <w:tc>
          <w:tcPr>
            <w:tcW w:w="1109" w:type="dxa"/>
            <w:noWrap/>
            <w:hideMark/>
          </w:tcPr>
          <w:p w14:paraId="50D76712" w14:textId="77777777" w:rsidR="005D2D62" w:rsidRPr="00AB7F0B" w:rsidRDefault="005D2D62" w:rsidP="00F14647">
            <w:pPr>
              <w:jc w:val="center"/>
              <w:rPr>
                <w:b/>
                <w:bCs/>
                <w:sz w:val="16"/>
                <w:szCs w:val="16"/>
              </w:rPr>
            </w:pPr>
            <w:proofErr w:type="spellStart"/>
            <w:r w:rsidRPr="00AB7F0B">
              <w:rPr>
                <w:b/>
                <w:bCs/>
                <w:sz w:val="16"/>
                <w:szCs w:val="16"/>
              </w:rPr>
              <w:t>TC_ystress</w:t>
            </w:r>
            <w:proofErr w:type="spellEnd"/>
          </w:p>
        </w:tc>
      </w:tr>
      <w:tr w:rsidR="0027760F" w:rsidRPr="00F14647" w14:paraId="4DACEE1E" w14:textId="77777777" w:rsidTr="00653D5C">
        <w:trPr>
          <w:trHeight w:val="290"/>
          <w:jc w:val="center"/>
        </w:trPr>
        <w:tc>
          <w:tcPr>
            <w:tcW w:w="1042" w:type="dxa"/>
            <w:vMerge w:val="restart"/>
            <w:shd w:val="clear" w:color="auto" w:fill="D9D9D9" w:themeFill="background1" w:themeFillShade="D9"/>
          </w:tcPr>
          <w:p w14:paraId="1D45FE61" w14:textId="77777777" w:rsidR="0027760F" w:rsidRPr="00B76DDA" w:rsidRDefault="0027760F" w:rsidP="00F14647">
            <w:pPr>
              <w:jc w:val="center"/>
              <w:rPr>
                <w:b/>
                <w:bCs/>
                <w:sz w:val="14"/>
                <w:szCs w:val="14"/>
              </w:rPr>
            </w:pPr>
            <w:r w:rsidRPr="00B76DDA">
              <w:rPr>
                <w:b/>
                <w:bCs/>
                <w:sz w:val="14"/>
                <w:szCs w:val="14"/>
              </w:rPr>
              <w:t>Glycerin</w:t>
            </w:r>
          </w:p>
          <w:p w14:paraId="0CC15612" w14:textId="5C167E99" w:rsidR="0027760F" w:rsidRPr="00B76DDA" w:rsidRDefault="00D077EC" w:rsidP="005D2D62">
            <w:pPr>
              <w:jc w:val="center"/>
              <w:rPr>
                <w:b/>
                <w:bCs/>
                <w:sz w:val="14"/>
                <w:szCs w:val="14"/>
              </w:rPr>
            </w:pPr>
            <w:r>
              <w:rPr>
                <w:b/>
                <w:bCs/>
                <w:sz w:val="14"/>
                <w:szCs w:val="14"/>
              </w:rPr>
              <w:lastRenderedPageBreak/>
              <w:t>(</w:t>
            </w:r>
            <w:r w:rsidR="00CD2E5C">
              <w:rPr>
                <w:b/>
                <w:bCs/>
                <w:sz w:val="14"/>
                <w:szCs w:val="14"/>
              </w:rPr>
              <w:t>0.815</w:t>
            </w:r>
            <w:r>
              <w:rPr>
                <w:b/>
                <w:bCs/>
                <w:sz w:val="14"/>
                <w:szCs w:val="14"/>
              </w:rPr>
              <w:t xml:space="preserve"> pa s)</w:t>
            </w:r>
          </w:p>
        </w:tc>
        <w:tc>
          <w:tcPr>
            <w:tcW w:w="1263" w:type="dxa"/>
            <w:shd w:val="clear" w:color="auto" w:fill="D9D9D9" w:themeFill="background1" w:themeFillShade="D9"/>
            <w:noWrap/>
            <w:hideMark/>
          </w:tcPr>
          <w:p w14:paraId="7582C83F" w14:textId="1E497D5E" w:rsidR="0027760F" w:rsidRPr="00B76DDA" w:rsidRDefault="0027760F" w:rsidP="00F14647">
            <w:pPr>
              <w:jc w:val="center"/>
              <w:rPr>
                <w:b/>
                <w:bCs/>
                <w:sz w:val="14"/>
                <w:szCs w:val="14"/>
              </w:rPr>
            </w:pPr>
            <w:r w:rsidRPr="00B76DDA">
              <w:rPr>
                <w:b/>
                <w:bCs/>
                <w:sz w:val="14"/>
                <w:szCs w:val="14"/>
              </w:rPr>
              <w:lastRenderedPageBreak/>
              <w:t>1%</w:t>
            </w:r>
          </w:p>
        </w:tc>
        <w:tc>
          <w:tcPr>
            <w:tcW w:w="885" w:type="dxa"/>
            <w:shd w:val="clear" w:color="auto" w:fill="D9D9D9" w:themeFill="background1" w:themeFillShade="D9"/>
            <w:noWrap/>
            <w:hideMark/>
          </w:tcPr>
          <w:p w14:paraId="35491A5D" w14:textId="77777777" w:rsidR="0027760F" w:rsidRPr="00B76DDA" w:rsidRDefault="0027760F" w:rsidP="00F14647">
            <w:pPr>
              <w:jc w:val="center"/>
              <w:rPr>
                <w:sz w:val="14"/>
                <w:szCs w:val="14"/>
              </w:rPr>
            </w:pPr>
            <w:r w:rsidRPr="00B76DDA">
              <w:rPr>
                <w:sz w:val="14"/>
                <w:szCs w:val="14"/>
              </w:rPr>
              <w:t>22.22</w:t>
            </w:r>
          </w:p>
        </w:tc>
        <w:tc>
          <w:tcPr>
            <w:tcW w:w="755" w:type="dxa"/>
            <w:shd w:val="clear" w:color="auto" w:fill="D9D9D9" w:themeFill="background1" w:themeFillShade="D9"/>
            <w:noWrap/>
            <w:hideMark/>
          </w:tcPr>
          <w:p w14:paraId="508536D4" w14:textId="77777777" w:rsidR="0027760F" w:rsidRPr="00B76DDA" w:rsidRDefault="0027760F" w:rsidP="00F14647">
            <w:pPr>
              <w:jc w:val="center"/>
              <w:rPr>
                <w:sz w:val="14"/>
                <w:szCs w:val="14"/>
              </w:rPr>
            </w:pPr>
            <w:r w:rsidRPr="00B76DDA">
              <w:rPr>
                <w:sz w:val="14"/>
                <w:szCs w:val="14"/>
              </w:rPr>
              <w:t>0.65</w:t>
            </w:r>
          </w:p>
        </w:tc>
        <w:tc>
          <w:tcPr>
            <w:tcW w:w="1143" w:type="dxa"/>
            <w:shd w:val="clear" w:color="auto" w:fill="D9D9D9" w:themeFill="background1" w:themeFillShade="D9"/>
            <w:noWrap/>
            <w:hideMark/>
          </w:tcPr>
          <w:p w14:paraId="21954313" w14:textId="77777777" w:rsidR="0027760F" w:rsidRPr="00B76DDA" w:rsidRDefault="0027760F" w:rsidP="00F14647">
            <w:pPr>
              <w:jc w:val="center"/>
              <w:rPr>
                <w:sz w:val="14"/>
                <w:szCs w:val="14"/>
              </w:rPr>
            </w:pPr>
            <w:r w:rsidRPr="00B76DDA">
              <w:rPr>
                <w:sz w:val="14"/>
                <w:szCs w:val="14"/>
              </w:rPr>
              <w:t>1.00</w:t>
            </w:r>
          </w:p>
        </w:tc>
        <w:tc>
          <w:tcPr>
            <w:tcW w:w="1334" w:type="dxa"/>
            <w:shd w:val="clear" w:color="auto" w:fill="D9D9D9" w:themeFill="background1" w:themeFillShade="D9"/>
            <w:noWrap/>
            <w:hideMark/>
          </w:tcPr>
          <w:p w14:paraId="763B047E" w14:textId="77777777" w:rsidR="0027760F" w:rsidRPr="00B76DDA" w:rsidRDefault="0027760F" w:rsidP="00F14647">
            <w:pPr>
              <w:jc w:val="center"/>
              <w:rPr>
                <w:sz w:val="14"/>
                <w:szCs w:val="14"/>
              </w:rPr>
            </w:pPr>
            <w:r w:rsidRPr="00B76DDA">
              <w:rPr>
                <w:sz w:val="14"/>
                <w:szCs w:val="14"/>
              </w:rPr>
              <w:t>2.13</w:t>
            </w:r>
          </w:p>
        </w:tc>
        <w:tc>
          <w:tcPr>
            <w:tcW w:w="1819" w:type="dxa"/>
            <w:shd w:val="clear" w:color="auto" w:fill="D9D9D9" w:themeFill="background1" w:themeFillShade="D9"/>
            <w:noWrap/>
            <w:hideMark/>
          </w:tcPr>
          <w:p w14:paraId="512858BF" w14:textId="77777777" w:rsidR="0027760F" w:rsidRPr="00B76DDA" w:rsidRDefault="0027760F" w:rsidP="00F14647">
            <w:pPr>
              <w:jc w:val="center"/>
              <w:rPr>
                <w:sz w:val="14"/>
                <w:szCs w:val="14"/>
              </w:rPr>
            </w:pPr>
            <w:r w:rsidRPr="00B76DDA">
              <w:rPr>
                <w:sz w:val="14"/>
                <w:szCs w:val="14"/>
              </w:rPr>
              <w:t>0.0009</w:t>
            </w:r>
          </w:p>
        </w:tc>
        <w:tc>
          <w:tcPr>
            <w:tcW w:w="1109" w:type="dxa"/>
            <w:shd w:val="clear" w:color="auto" w:fill="D9D9D9" w:themeFill="background1" w:themeFillShade="D9"/>
            <w:noWrap/>
            <w:hideMark/>
          </w:tcPr>
          <w:p w14:paraId="13E184B6" w14:textId="77777777" w:rsidR="0027760F" w:rsidRPr="00B76DDA" w:rsidRDefault="0027760F" w:rsidP="00F14647">
            <w:pPr>
              <w:jc w:val="center"/>
              <w:rPr>
                <w:sz w:val="14"/>
                <w:szCs w:val="14"/>
              </w:rPr>
            </w:pPr>
            <w:r w:rsidRPr="00B76DDA">
              <w:rPr>
                <w:sz w:val="14"/>
                <w:szCs w:val="14"/>
              </w:rPr>
              <w:t>0.56</w:t>
            </w:r>
          </w:p>
        </w:tc>
      </w:tr>
      <w:tr w:rsidR="0027760F" w:rsidRPr="00F14647" w14:paraId="3A0B905B" w14:textId="77777777" w:rsidTr="00653D5C">
        <w:trPr>
          <w:trHeight w:val="290"/>
          <w:jc w:val="center"/>
        </w:trPr>
        <w:tc>
          <w:tcPr>
            <w:tcW w:w="1042" w:type="dxa"/>
            <w:vMerge/>
            <w:shd w:val="clear" w:color="auto" w:fill="D9D9D9" w:themeFill="background1" w:themeFillShade="D9"/>
          </w:tcPr>
          <w:p w14:paraId="71045C65" w14:textId="3A479FE5" w:rsidR="0027760F" w:rsidRPr="00B76DDA" w:rsidRDefault="0027760F" w:rsidP="005D2D62">
            <w:pPr>
              <w:jc w:val="center"/>
              <w:rPr>
                <w:b/>
                <w:bCs/>
                <w:sz w:val="14"/>
                <w:szCs w:val="14"/>
              </w:rPr>
            </w:pPr>
          </w:p>
        </w:tc>
        <w:tc>
          <w:tcPr>
            <w:tcW w:w="1263" w:type="dxa"/>
            <w:shd w:val="clear" w:color="auto" w:fill="D9D9D9" w:themeFill="background1" w:themeFillShade="D9"/>
            <w:noWrap/>
          </w:tcPr>
          <w:p w14:paraId="3DBC3753" w14:textId="4A1B29D5" w:rsidR="0027760F" w:rsidRPr="00B76DDA" w:rsidRDefault="0027760F" w:rsidP="005D2D62">
            <w:pPr>
              <w:jc w:val="center"/>
              <w:rPr>
                <w:b/>
                <w:bCs/>
                <w:sz w:val="14"/>
                <w:szCs w:val="14"/>
              </w:rPr>
            </w:pPr>
            <w:r>
              <w:rPr>
                <w:b/>
                <w:bCs/>
                <w:sz w:val="14"/>
                <w:szCs w:val="14"/>
              </w:rPr>
              <w:t>1.5%</w:t>
            </w:r>
          </w:p>
        </w:tc>
        <w:tc>
          <w:tcPr>
            <w:tcW w:w="885" w:type="dxa"/>
            <w:shd w:val="clear" w:color="auto" w:fill="D9D9D9" w:themeFill="background1" w:themeFillShade="D9"/>
            <w:noWrap/>
          </w:tcPr>
          <w:p w14:paraId="78A34510" w14:textId="400AF63C" w:rsidR="0027760F" w:rsidRPr="00B76DDA" w:rsidRDefault="0027760F" w:rsidP="005D2D62">
            <w:pPr>
              <w:jc w:val="center"/>
              <w:rPr>
                <w:sz w:val="14"/>
                <w:szCs w:val="14"/>
              </w:rPr>
            </w:pPr>
            <w:r w:rsidRPr="00B76DDA">
              <w:rPr>
                <w:sz w:val="14"/>
                <w:szCs w:val="14"/>
              </w:rPr>
              <w:t>56.17</w:t>
            </w:r>
          </w:p>
        </w:tc>
        <w:tc>
          <w:tcPr>
            <w:tcW w:w="755" w:type="dxa"/>
            <w:shd w:val="clear" w:color="auto" w:fill="D9D9D9" w:themeFill="background1" w:themeFillShade="D9"/>
            <w:noWrap/>
          </w:tcPr>
          <w:p w14:paraId="2A9D75D1" w14:textId="7F9541FF" w:rsidR="0027760F" w:rsidRPr="00B76DDA" w:rsidRDefault="0027760F" w:rsidP="005D2D62">
            <w:pPr>
              <w:jc w:val="center"/>
              <w:rPr>
                <w:sz w:val="14"/>
                <w:szCs w:val="14"/>
              </w:rPr>
            </w:pPr>
            <w:r w:rsidRPr="00B76DDA">
              <w:rPr>
                <w:sz w:val="14"/>
                <w:szCs w:val="14"/>
              </w:rPr>
              <w:t>0.60</w:t>
            </w:r>
          </w:p>
        </w:tc>
        <w:tc>
          <w:tcPr>
            <w:tcW w:w="1143" w:type="dxa"/>
            <w:shd w:val="clear" w:color="auto" w:fill="D9D9D9" w:themeFill="background1" w:themeFillShade="D9"/>
            <w:noWrap/>
          </w:tcPr>
          <w:p w14:paraId="75BDA844" w14:textId="1C11CA8D" w:rsidR="0027760F" w:rsidRPr="00B76DDA" w:rsidRDefault="0027760F" w:rsidP="005D2D62">
            <w:pPr>
              <w:jc w:val="center"/>
              <w:rPr>
                <w:sz w:val="14"/>
                <w:szCs w:val="14"/>
              </w:rPr>
            </w:pPr>
            <w:r w:rsidRPr="00B76DDA">
              <w:rPr>
                <w:sz w:val="14"/>
                <w:szCs w:val="14"/>
              </w:rPr>
              <w:t>4.30</w:t>
            </w:r>
          </w:p>
        </w:tc>
        <w:tc>
          <w:tcPr>
            <w:tcW w:w="1334" w:type="dxa"/>
            <w:shd w:val="clear" w:color="auto" w:fill="D9D9D9" w:themeFill="background1" w:themeFillShade="D9"/>
            <w:noWrap/>
          </w:tcPr>
          <w:p w14:paraId="07ED34A3" w14:textId="719440E3" w:rsidR="0027760F" w:rsidRPr="00B76DDA" w:rsidRDefault="0027760F" w:rsidP="005D2D62">
            <w:pPr>
              <w:jc w:val="center"/>
              <w:rPr>
                <w:sz w:val="14"/>
                <w:szCs w:val="14"/>
              </w:rPr>
            </w:pPr>
            <w:r w:rsidRPr="00B76DDA">
              <w:rPr>
                <w:sz w:val="14"/>
                <w:szCs w:val="14"/>
              </w:rPr>
              <w:t>2.93</w:t>
            </w:r>
          </w:p>
        </w:tc>
        <w:tc>
          <w:tcPr>
            <w:tcW w:w="1819" w:type="dxa"/>
            <w:shd w:val="clear" w:color="auto" w:fill="D9D9D9" w:themeFill="background1" w:themeFillShade="D9"/>
            <w:noWrap/>
          </w:tcPr>
          <w:p w14:paraId="3209157A" w14:textId="5F8A311C" w:rsidR="0027760F" w:rsidRPr="00B76DDA" w:rsidRDefault="0027760F" w:rsidP="005D2D62">
            <w:pPr>
              <w:jc w:val="center"/>
              <w:rPr>
                <w:sz w:val="14"/>
                <w:szCs w:val="14"/>
              </w:rPr>
            </w:pPr>
            <w:r w:rsidRPr="00B76DDA">
              <w:rPr>
                <w:sz w:val="14"/>
                <w:szCs w:val="14"/>
              </w:rPr>
              <w:t>0.0033</w:t>
            </w:r>
          </w:p>
        </w:tc>
        <w:tc>
          <w:tcPr>
            <w:tcW w:w="1109" w:type="dxa"/>
            <w:shd w:val="clear" w:color="auto" w:fill="D9D9D9" w:themeFill="background1" w:themeFillShade="D9"/>
            <w:noWrap/>
          </w:tcPr>
          <w:p w14:paraId="2189AF01" w14:textId="538AE7B2" w:rsidR="0027760F" w:rsidRPr="00B76DDA" w:rsidRDefault="0027760F" w:rsidP="005D2D62">
            <w:pPr>
              <w:jc w:val="center"/>
              <w:rPr>
                <w:sz w:val="14"/>
                <w:szCs w:val="14"/>
              </w:rPr>
            </w:pPr>
            <w:r w:rsidRPr="00B76DDA">
              <w:rPr>
                <w:sz w:val="14"/>
                <w:szCs w:val="14"/>
              </w:rPr>
              <w:t>3.06</w:t>
            </w:r>
          </w:p>
        </w:tc>
      </w:tr>
      <w:tr w:rsidR="0027760F" w:rsidRPr="00F14647" w14:paraId="633F5A02" w14:textId="77777777" w:rsidTr="00653D5C">
        <w:trPr>
          <w:trHeight w:val="290"/>
          <w:jc w:val="center"/>
        </w:trPr>
        <w:tc>
          <w:tcPr>
            <w:tcW w:w="1042" w:type="dxa"/>
            <w:vMerge/>
            <w:shd w:val="clear" w:color="auto" w:fill="D9D9D9" w:themeFill="background1" w:themeFillShade="D9"/>
          </w:tcPr>
          <w:p w14:paraId="47D40884" w14:textId="1D41A0F3" w:rsidR="0027760F" w:rsidRPr="00B76DDA" w:rsidRDefault="0027760F" w:rsidP="005D2D62">
            <w:pPr>
              <w:jc w:val="center"/>
              <w:rPr>
                <w:b/>
                <w:bCs/>
                <w:sz w:val="14"/>
                <w:szCs w:val="14"/>
              </w:rPr>
            </w:pPr>
          </w:p>
        </w:tc>
        <w:tc>
          <w:tcPr>
            <w:tcW w:w="1263" w:type="dxa"/>
            <w:shd w:val="clear" w:color="auto" w:fill="D9D9D9" w:themeFill="background1" w:themeFillShade="D9"/>
            <w:noWrap/>
            <w:hideMark/>
          </w:tcPr>
          <w:p w14:paraId="7E37D0FB" w14:textId="734AE0E2" w:rsidR="0027760F" w:rsidRPr="00B76DDA" w:rsidRDefault="0027760F" w:rsidP="005D2D62">
            <w:pPr>
              <w:jc w:val="center"/>
              <w:rPr>
                <w:b/>
                <w:bCs/>
                <w:sz w:val="14"/>
                <w:szCs w:val="14"/>
              </w:rPr>
            </w:pPr>
            <w:r>
              <w:rPr>
                <w:b/>
                <w:bCs/>
                <w:sz w:val="14"/>
                <w:szCs w:val="14"/>
              </w:rPr>
              <w:t>2%</w:t>
            </w:r>
          </w:p>
        </w:tc>
        <w:tc>
          <w:tcPr>
            <w:tcW w:w="885" w:type="dxa"/>
            <w:shd w:val="clear" w:color="auto" w:fill="D9D9D9" w:themeFill="background1" w:themeFillShade="D9"/>
            <w:noWrap/>
            <w:hideMark/>
          </w:tcPr>
          <w:p w14:paraId="3E593674" w14:textId="77777777" w:rsidR="0027760F" w:rsidRPr="00B76DDA" w:rsidRDefault="0027760F" w:rsidP="005D2D62">
            <w:pPr>
              <w:jc w:val="center"/>
              <w:rPr>
                <w:sz w:val="14"/>
                <w:szCs w:val="14"/>
              </w:rPr>
            </w:pPr>
            <w:r w:rsidRPr="00B76DDA">
              <w:rPr>
                <w:sz w:val="14"/>
                <w:szCs w:val="14"/>
              </w:rPr>
              <w:t>66.51</w:t>
            </w:r>
          </w:p>
        </w:tc>
        <w:tc>
          <w:tcPr>
            <w:tcW w:w="755" w:type="dxa"/>
            <w:shd w:val="clear" w:color="auto" w:fill="D9D9D9" w:themeFill="background1" w:themeFillShade="D9"/>
            <w:noWrap/>
            <w:hideMark/>
          </w:tcPr>
          <w:p w14:paraId="7F8AD0FC" w14:textId="77777777" w:rsidR="0027760F" w:rsidRPr="00B76DDA" w:rsidRDefault="0027760F" w:rsidP="005D2D62">
            <w:pPr>
              <w:jc w:val="center"/>
              <w:rPr>
                <w:sz w:val="14"/>
                <w:szCs w:val="14"/>
              </w:rPr>
            </w:pPr>
            <w:r w:rsidRPr="00B76DDA">
              <w:rPr>
                <w:sz w:val="14"/>
                <w:szCs w:val="14"/>
              </w:rPr>
              <w:t>0.58</w:t>
            </w:r>
          </w:p>
        </w:tc>
        <w:tc>
          <w:tcPr>
            <w:tcW w:w="1143" w:type="dxa"/>
            <w:shd w:val="clear" w:color="auto" w:fill="D9D9D9" w:themeFill="background1" w:themeFillShade="D9"/>
            <w:noWrap/>
            <w:hideMark/>
          </w:tcPr>
          <w:p w14:paraId="0B805361" w14:textId="77777777" w:rsidR="0027760F" w:rsidRPr="00B76DDA" w:rsidRDefault="0027760F" w:rsidP="005D2D62">
            <w:pPr>
              <w:jc w:val="center"/>
              <w:rPr>
                <w:sz w:val="14"/>
                <w:szCs w:val="14"/>
              </w:rPr>
            </w:pPr>
            <w:r w:rsidRPr="00B76DDA">
              <w:rPr>
                <w:sz w:val="14"/>
                <w:szCs w:val="14"/>
              </w:rPr>
              <w:t>18.63</w:t>
            </w:r>
          </w:p>
        </w:tc>
        <w:tc>
          <w:tcPr>
            <w:tcW w:w="1334" w:type="dxa"/>
            <w:shd w:val="clear" w:color="auto" w:fill="D9D9D9" w:themeFill="background1" w:themeFillShade="D9"/>
            <w:noWrap/>
            <w:hideMark/>
          </w:tcPr>
          <w:p w14:paraId="550B5F38" w14:textId="77777777" w:rsidR="0027760F" w:rsidRPr="00B76DDA" w:rsidRDefault="0027760F" w:rsidP="005D2D62">
            <w:pPr>
              <w:jc w:val="center"/>
              <w:rPr>
                <w:sz w:val="14"/>
                <w:szCs w:val="14"/>
              </w:rPr>
            </w:pPr>
            <w:r w:rsidRPr="00B76DDA">
              <w:rPr>
                <w:sz w:val="14"/>
                <w:szCs w:val="14"/>
              </w:rPr>
              <w:t>2.00</w:t>
            </w:r>
          </w:p>
        </w:tc>
        <w:tc>
          <w:tcPr>
            <w:tcW w:w="1819" w:type="dxa"/>
            <w:shd w:val="clear" w:color="auto" w:fill="D9D9D9" w:themeFill="background1" w:themeFillShade="D9"/>
            <w:noWrap/>
            <w:hideMark/>
          </w:tcPr>
          <w:p w14:paraId="3050BCEA" w14:textId="77777777" w:rsidR="0027760F" w:rsidRPr="00B76DDA" w:rsidRDefault="0027760F" w:rsidP="005D2D62">
            <w:pPr>
              <w:jc w:val="center"/>
              <w:rPr>
                <w:sz w:val="14"/>
                <w:szCs w:val="14"/>
              </w:rPr>
            </w:pPr>
            <w:r w:rsidRPr="00B76DDA">
              <w:rPr>
                <w:sz w:val="14"/>
                <w:szCs w:val="14"/>
              </w:rPr>
              <w:t>0.0566</w:t>
            </w:r>
          </w:p>
        </w:tc>
        <w:tc>
          <w:tcPr>
            <w:tcW w:w="1109" w:type="dxa"/>
            <w:shd w:val="clear" w:color="auto" w:fill="D9D9D9" w:themeFill="background1" w:themeFillShade="D9"/>
            <w:noWrap/>
            <w:hideMark/>
          </w:tcPr>
          <w:p w14:paraId="246C211F" w14:textId="77777777" w:rsidR="0027760F" w:rsidRPr="00B76DDA" w:rsidRDefault="0027760F" w:rsidP="005D2D62">
            <w:pPr>
              <w:jc w:val="center"/>
              <w:rPr>
                <w:sz w:val="14"/>
                <w:szCs w:val="14"/>
              </w:rPr>
            </w:pPr>
            <w:r w:rsidRPr="00B76DDA">
              <w:rPr>
                <w:sz w:val="14"/>
                <w:szCs w:val="14"/>
              </w:rPr>
              <w:t>16.47</w:t>
            </w:r>
          </w:p>
        </w:tc>
      </w:tr>
      <w:tr w:rsidR="0027760F" w:rsidRPr="00F14647" w14:paraId="679B52C3" w14:textId="77777777" w:rsidTr="00653D5C">
        <w:trPr>
          <w:trHeight w:val="290"/>
          <w:jc w:val="center"/>
        </w:trPr>
        <w:tc>
          <w:tcPr>
            <w:tcW w:w="1042" w:type="dxa"/>
            <w:vMerge/>
            <w:shd w:val="clear" w:color="auto" w:fill="D9D9D9" w:themeFill="background1" w:themeFillShade="D9"/>
          </w:tcPr>
          <w:p w14:paraId="7DA24156" w14:textId="4FCFACDC" w:rsidR="0027760F" w:rsidRPr="00B76DDA" w:rsidRDefault="0027760F" w:rsidP="005D2D62">
            <w:pPr>
              <w:jc w:val="center"/>
              <w:rPr>
                <w:b/>
                <w:bCs/>
                <w:sz w:val="14"/>
                <w:szCs w:val="14"/>
              </w:rPr>
            </w:pPr>
          </w:p>
        </w:tc>
        <w:tc>
          <w:tcPr>
            <w:tcW w:w="1263" w:type="dxa"/>
            <w:shd w:val="clear" w:color="auto" w:fill="D9D9D9" w:themeFill="background1" w:themeFillShade="D9"/>
            <w:noWrap/>
            <w:hideMark/>
          </w:tcPr>
          <w:p w14:paraId="106CDDF7" w14:textId="316790FA" w:rsidR="0027760F" w:rsidRPr="00B76DDA" w:rsidRDefault="0027760F" w:rsidP="005D2D62">
            <w:pPr>
              <w:jc w:val="center"/>
              <w:rPr>
                <w:b/>
                <w:bCs/>
                <w:sz w:val="14"/>
                <w:szCs w:val="14"/>
              </w:rPr>
            </w:pPr>
            <w:r>
              <w:rPr>
                <w:b/>
                <w:bCs/>
                <w:sz w:val="14"/>
                <w:szCs w:val="14"/>
              </w:rPr>
              <w:t>3%</w:t>
            </w:r>
          </w:p>
        </w:tc>
        <w:tc>
          <w:tcPr>
            <w:tcW w:w="885" w:type="dxa"/>
            <w:shd w:val="clear" w:color="auto" w:fill="D9D9D9" w:themeFill="background1" w:themeFillShade="D9"/>
            <w:noWrap/>
            <w:hideMark/>
          </w:tcPr>
          <w:p w14:paraId="3B8BFB09" w14:textId="77777777" w:rsidR="0027760F" w:rsidRPr="00B76DDA" w:rsidRDefault="0027760F" w:rsidP="005D2D62">
            <w:pPr>
              <w:jc w:val="center"/>
              <w:rPr>
                <w:sz w:val="14"/>
                <w:szCs w:val="14"/>
              </w:rPr>
            </w:pPr>
            <w:r w:rsidRPr="00B76DDA">
              <w:rPr>
                <w:sz w:val="14"/>
                <w:szCs w:val="14"/>
              </w:rPr>
              <w:t>167.04</w:t>
            </w:r>
          </w:p>
        </w:tc>
        <w:tc>
          <w:tcPr>
            <w:tcW w:w="755" w:type="dxa"/>
            <w:shd w:val="clear" w:color="auto" w:fill="D9D9D9" w:themeFill="background1" w:themeFillShade="D9"/>
            <w:noWrap/>
            <w:hideMark/>
          </w:tcPr>
          <w:p w14:paraId="042A6BDA" w14:textId="77777777" w:rsidR="0027760F" w:rsidRPr="00B76DDA" w:rsidRDefault="0027760F" w:rsidP="005D2D62">
            <w:pPr>
              <w:jc w:val="center"/>
              <w:rPr>
                <w:sz w:val="14"/>
                <w:szCs w:val="14"/>
              </w:rPr>
            </w:pPr>
            <w:r w:rsidRPr="00B76DDA">
              <w:rPr>
                <w:sz w:val="14"/>
                <w:szCs w:val="14"/>
              </w:rPr>
              <w:t>0.50</w:t>
            </w:r>
          </w:p>
        </w:tc>
        <w:tc>
          <w:tcPr>
            <w:tcW w:w="1143" w:type="dxa"/>
            <w:shd w:val="clear" w:color="auto" w:fill="D9D9D9" w:themeFill="background1" w:themeFillShade="D9"/>
            <w:noWrap/>
            <w:hideMark/>
          </w:tcPr>
          <w:p w14:paraId="6A784D07" w14:textId="77777777" w:rsidR="0027760F" w:rsidRPr="00B76DDA" w:rsidRDefault="0027760F" w:rsidP="005D2D62">
            <w:pPr>
              <w:jc w:val="center"/>
              <w:rPr>
                <w:sz w:val="14"/>
                <w:szCs w:val="14"/>
              </w:rPr>
            </w:pPr>
            <w:r w:rsidRPr="00B76DDA">
              <w:rPr>
                <w:sz w:val="14"/>
                <w:szCs w:val="14"/>
              </w:rPr>
              <w:t>54.05</w:t>
            </w:r>
          </w:p>
        </w:tc>
        <w:tc>
          <w:tcPr>
            <w:tcW w:w="1334" w:type="dxa"/>
            <w:shd w:val="clear" w:color="auto" w:fill="D9D9D9" w:themeFill="background1" w:themeFillShade="D9"/>
            <w:noWrap/>
            <w:hideMark/>
          </w:tcPr>
          <w:p w14:paraId="243006A5" w14:textId="77777777" w:rsidR="0027760F" w:rsidRPr="00B76DDA" w:rsidRDefault="0027760F" w:rsidP="005D2D62">
            <w:pPr>
              <w:jc w:val="center"/>
              <w:rPr>
                <w:sz w:val="14"/>
                <w:szCs w:val="14"/>
              </w:rPr>
            </w:pPr>
            <w:r w:rsidRPr="00B76DDA">
              <w:rPr>
                <w:sz w:val="14"/>
                <w:szCs w:val="14"/>
              </w:rPr>
              <w:t>0.13</w:t>
            </w:r>
          </w:p>
        </w:tc>
        <w:tc>
          <w:tcPr>
            <w:tcW w:w="1819" w:type="dxa"/>
            <w:shd w:val="clear" w:color="auto" w:fill="D9D9D9" w:themeFill="background1" w:themeFillShade="D9"/>
            <w:noWrap/>
            <w:hideMark/>
          </w:tcPr>
          <w:p w14:paraId="617BC081" w14:textId="77777777" w:rsidR="0027760F" w:rsidRPr="00B76DDA" w:rsidRDefault="0027760F" w:rsidP="005D2D62">
            <w:pPr>
              <w:jc w:val="center"/>
              <w:rPr>
                <w:sz w:val="14"/>
                <w:szCs w:val="14"/>
              </w:rPr>
            </w:pPr>
            <w:r w:rsidRPr="00B76DDA">
              <w:rPr>
                <w:sz w:val="14"/>
                <w:szCs w:val="14"/>
              </w:rPr>
              <w:t>0.1087</w:t>
            </w:r>
          </w:p>
        </w:tc>
        <w:tc>
          <w:tcPr>
            <w:tcW w:w="1109" w:type="dxa"/>
            <w:shd w:val="clear" w:color="auto" w:fill="D9D9D9" w:themeFill="background1" w:themeFillShade="D9"/>
            <w:noWrap/>
            <w:hideMark/>
          </w:tcPr>
          <w:p w14:paraId="63950986" w14:textId="77777777" w:rsidR="0027760F" w:rsidRPr="00B76DDA" w:rsidRDefault="0027760F" w:rsidP="005D2D62">
            <w:pPr>
              <w:jc w:val="center"/>
              <w:rPr>
                <w:sz w:val="14"/>
                <w:szCs w:val="14"/>
              </w:rPr>
            </w:pPr>
            <w:r w:rsidRPr="00B76DDA">
              <w:rPr>
                <w:sz w:val="14"/>
                <w:szCs w:val="14"/>
              </w:rPr>
              <w:t>54.51</w:t>
            </w:r>
          </w:p>
        </w:tc>
      </w:tr>
      <w:tr w:rsidR="0027760F" w:rsidRPr="00F14647" w14:paraId="44516C01" w14:textId="77777777" w:rsidTr="00653D5C">
        <w:trPr>
          <w:trHeight w:val="290"/>
          <w:jc w:val="center"/>
        </w:trPr>
        <w:tc>
          <w:tcPr>
            <w:tcW w:w="1042" w:type="dxa"/>
            <w:vMerge/>
            <w:shd w:val="clear" w:color="auto" w:fill="D9D9D9" w:themeFill="background1" w:themeFillShade="D9"/>
          </w:tcPr>
          <w:p w14:paraId="3E8C81FF" w14:textId="161B8FDA" w:rsidR="0027760F" w:rsidRPr="00B76DDA" w:rsidRDefault="0027760F" w:rsidP="005D2D62">
            <w:pPr>
              <w:jc w:val="center"/>
              <w:rPr>
                <w:b/>
                <w:bCs/>
                <w:sz w:val="14"/>
                <w:szCs w:val="14"/>
              </w:rPr>
            </w:pPr>
          </w:p>
        </w:tc>
        <w:tc>
          <w:tcPr>
            <w:tcW w:w="1263" w:type="dxa"/>
            <w:shd w:val="clear" w:color="auto" w:fill="D9D9D9" w:themeFill="background1" w:themeFillShade="D9"/>
            <w:noWrap/>
            <w:hideMark/>
          </w:tcPr>
          <w:p w14:paraId="4CC2F10F" w14:textId="59222086" w:rsidR="0027760F" w:rsidRPr="00B76DDA" w:rsidRDefault="0027760F" w:rsidP="005D2D62">
            <w:pPr>
              <w:jc w:val="center"/>
              <w:rPr>
                <w:b/>
                <w:bCs/>
                <w:sz w:val="14"/>
                <w:szCs w:val="14"/>
              </w:rPr>
            </w:pPr>
            <w:r>
              <w:rPr>
                <w:b/>
                <w:bCs/>
                <w:sz w:val="14"/>
                <w:szCs w:val="14"/>
              </w:rPr>
              <w:t>5%</w:t>
            </w:r>
          </w:p>
        </w:tc>
        <w:tc>
          <w:tcPr>
            <w:tcW w:w="885" w:type="dxa"/>
            <w:shd w:val="clear" w:color="auto" w:fill="D9D9D9" w:themeFill="background1" w:themeFillShade="D9"/>
            <w:noWrap/>
            <w:hideMark/>
          </w:tcPr>
          <w:p w14:paraId="6DA6ADB4" w14:textId="77777777" w:rsidR="0027760F" w:rsidRPr="00B76DDA" w:rsidRDefault="0027760F" w:rsidP="005D2D62">
            <w:pPr>
              <w:jc w:val="center"/>
              <w:rPr>
                <w:sz w:val="14"/>
                <w:szCs w:val="14"/>
              </w:rPr>
            </w:pPr>
            <w:r w:rsidRPr="00B76DDA">
              <w:rPr>
                <w:sz w:val="14"/>
                <w:szCs w:val="14"/>
              </w:rPr>
              <w:t>500.09</w:t>
            </w:r>
          </w:p>
        </w:tc>
        <w:tc>
          <w:tcPr>
            <w:tcW w:w="755" w:type="dxa"/>
            <w:shd w:val="clear" w:color="auto" w:fill="D9D9D9" w:themeFill="background1" w:themeFillShade="D9"/>
            <w:noWrap/>
            <w:hideMark/>
          </w:tcPr>
          <w:p w14:paraId="2E62C9C1" w14:textId="77777777" w:rsidR="0027760F" w:rsidRPr="00B76DDA" w:rsidRDefault="0027760F" w:rsidP="005D2D62">
            <w:pPr>
              <w:jc w:val="center"/>
              <w:rPr>
                <w:sz w:val="14"/>
                <w:szCs w:val="14"/>
              </w:rPr>
            </w:pPr>
            <w:r w:rsidRPr="00B76DDA">
              <w:rPr>
                <w:sz w:val="14"/>
                <w:szCs w:val="14"/>
              </w:rPr>
              <w:t>0.47</w:t>
            </w:r>
          </w:p>
        </w:tc>
        <w:tc>
          <w:tcPr>
            <w:tcW w:w="1143" w:type="dxa"/>
            <w:shd w:val="clear" w:color="auto" w:fill="D9D9D9" w:themeFill="background1" w:themeFillShade="D9"/>
            <w:noWrap/>
            <w:hideMark/>
          </w:tcPr>
          <w:p w14:paraId="1EE2B23A" w14:textId="77777777" w:rsidR="0027760F" w:rsidRPr="00B76DDA" w:rsidRDefault="0027760F" w:rsidP="005D2D62">
            <w:pPr>
              <w:jc w:val="center"/>
              <w:rPr>
                <w:sz w:val="14"/>
                <w:szCs w:val="14"/>
              </w:rPr>
            </w:pPr>
            <w:r w:rsidRPr="00B76DDA">
              <w:rPr>
                <w:sz w:val="14"/>
                <w:szCs w:val="14"/>
              </w:rPr>
              <w:t>132.93</w:t>
            </w:r>
          </w:p>
        </w:tc>
        <w:tc>
          <w:tcPr>
            <w:tcW w:w="1334" w:type="dxa"/>
            <w:shd w:val="clear" w:color="auto" w:fill="D9D9D9" w:themeFill="background1" w:themeFillShade="D9"/>
            <w:noWrap/>
            <w:hideMark/>
          </w:tcPr>
          <w:p w14:paraId="79DC2EFD" w14:textId="77777777" w:rsidR="0027760F" w:rsidRPr="00B76DDA" w:rsidRDefault="0027760F" w:rsidP="005D2D62">
            <w:pPr>
              <w:jc w:val="center"/>
              <w:rPr>
                <w:sz w:val="14"/>
                <w:szCs w:val="14"/>
              </w:rPr>
            </w:pPr>
            <w:r w:rsidRPr="00B76DDA">
              <w:rPr>
                <w:sz w:val="14"/>
                <w:szCs w:val="14"/>
              </w:rPr>
              <w:t>0.00</w:t>
            </w:r>
          </w:p>
        </w:tc>
        <w:tc>
          <w:tcPr>
            <w:tcW w:w="1819" w:type="dxa"/>
            <w:shd w:val="clear" w:color="auto" w:fill="D9D9D9" w:themeFill="background1" w:themeFillShade="D9"/>
            <w:noWrap/>
            <w:hideMark/>
          </w:tcPr>
          <w:p w14:paraId="0F038A89" w14:textId="77777777" w:rsidR="0027760F" w:rsidRPr="00B76DDA" w:rsidRDefault="0027760F" w:rsidP="005D2D62">
            <w:pPr>
              <w:jc w:val="center"/>
              <w:rPr>
                <w:sz w:val="14"/>
                <w:szCs w:val="14"/>
              </w:rPr>
            </w:pPr>
            <w:r w:rsidRPr="00B76DDA">
              <w:rPr>
                <w:sz w:val="14"/>
                <w:szCs w:val="14"/>
              </w:rPr>
              <w:t>0.0972</w:t>
            </w:r>
          </w:p>
        </w:tc>
        <w:tc>
          <w:tcPr>
            <w:tcW w:w="1109" w:type="dxa"/>
            <w:shd w:val="clear" w:color="auto" w:fill="D9D9D9" w:themeFill="background1" w:themeFillShade="D9"/>
            <w:noWrap/>
            <w:hideMark/>
          </w:tcPr>
          <w:p w14:paraId="15E66F88" w14:textId="77777777" w:rsidR="0027760F" w:rsidRPr="00B76DDA" w:rsidRDefault="0027760F" w:rsidP="005D2D62">
            <w:pPr>
              <w:jc w:val="center"/>
              <w:rPr>
                <w:sz w:val="14"/>
                <w:szCs w:val="14"/>
              </w:rPr>
            </w:pPr>
            <w:r w:rsidRPr="00B76DDA">
              <w:rPr>
                <w:sz w:val="14"/>
                <w:szCs w:val="14"/>
              </w:rPr>
              <w:t>145.37</w:t>
            </w:r>
          </w:p>
        </w:tc>
      </w:tr>
      <w:tr w:rsidR="0027760F" w:rsidRPr="00F14647" w14:paraId="3F504E97" w14:textId="77777777" w:rsidTr="00653D5C">
        <w:trPr>
          <w:trHeight w:val="290"/>
          <w:jc w:val="center"/>
        </w:trPr>
        <w:tc>
          <w:tcPr>
            <w:tcW w:w="1042" w:type="dxa"/>
            <w:vMerge/>
            <w:shd w:val="clear" w:color="auto" w:fill="D9D9D9" w:themeFill="background1" w:themeFillShade="D9"/>
          </w:tcPr>
          <w:p w14:paraId="709561FC" w14:textId="5AC08BDA" w:rsidR="0027760F" w:rsidRPr="00B76DDA" w:rsidRDefault="0027760F" w:rsidP="005D2D62">
            <w:pPr>
              <w:jc w:val="center"/>
              <w:rPr>
                <w:b/>
                <w:bCs/>
                <w:sz w:val="14"/>
                <w:szCs w:val="14"/>
              </w:rPr>
            </w:pPr>
          </w:p>
        </w:tc>
        <w:tc>
          <w:tcPr>
            <w:tcW w:w="1263" w:type="dxa"/>
            <w:shd w:val="clear" w:color="auto" w:fill="D9D9D9" w:themeFill="background1" w:themeFillShade="D9"/>
            <w:noWrap/>
            <w:hideMark/>
          </w:tcPr>
          <w:p w14:paraId="02A933AA" w14:textId="04B4311A" w:rsidR="0027760F" w:rsidRPr="00B76DDA" w:rsidRDefault="0027760F" w:rsidP="005D2D62">
            <w:pPr>
              <w:jc w:val="center"/>
              <w:rPr>
                <w:b/>
                <w:bCs/>
                <w:sz w:val="14"/>
                <w:szCs w:val="14"/>
              </w:rPr>
            </w:pPr>
            <w:r>
              <w:rPr>
                <w:b/>
                <w:bCs/>
                <w:sz w:val="14"/>
                <w:szCs w:val="14"/>
              </w:rPr>
              <w:t>8%</w:t>
            </w:r>
          </w:p>
        </w:tc>
        <w:tc>
          <w:tcPr>
            <w:tcW w:w="885" w:type="dxa"/>
            <w:shd w:val="clear" w:color="auto" w:fill="D9D9D9" w:themeFill="background1" w:themeFillShade="D9"/>
            <w:noWrap/>
            <w:hideMark/>
          </w:tcPr>
          <w:p w14:paraId="302FB74F" w14:textId="77777777" w:rsidR="0027760F" w:rsidRPr="00B76DDA" w:rsidRDefault="0027760F" w:rsidP="005D2D62">
            <w:pPr>
              <w:jc w:val="center"/>
              <w:rPr>
                <w:sz w:val="14"/>
                <w:szCs w:val="14"/>
              </w:rPr>
            </w:pPr>
            <w:r w:rsidRPr="00B76DDA">
              <w:rPr>
                <w:sz w:val="14"/>
                <w:szCs w:val="14"/>
              </w:rPr>
              <w:t>1106.24</w:t>
            </w:r>
          </w:p>
        </w:tc>
        <w:tc>
          <w:tcPr>
            <w:tcW w:w="755" w:type="dxa"/>
            <w:shd w:val="clear" w:color="auto" w:fill="D9D9D9" w:themeFill="background1" w:themeFillShade="D9"/>
            <w:noWrap/>
            <w:hideMark/>
          </w:tcPr>
          <w:p w14:paraId="31980E2B" w14:textId="77777777" w:rsidR="0027760F" w:rsidRPr="00B76DDA" w:rsidRDefault="0027760F" w:rsidP="005D2D62">
            <w:pPr>
              <w:jc w:val="center"/>
              <w:rPr>
                <w:sz w:val="14"/>
                <w:szCs w:val="14"/>
              </w:rPr>
            </w:pPr>
            <w:r w:rsidRPr="00B76DDA">
              <w:rPr>
                <w:sz w:val="14"/>
                <w:szCs w:val="14"/>
              </w:rPr>
              <w:t>0.46</w:t>
            </w:r>
          </w:p>
        </w:tc>
        <w:tc>
          <w:tcPr>
            <w:tcW w:w="1143" w:type="dxa"/>
            <w:shd w:val="clear" w:color="auto" w:fill="D9D9D9" w:themeFill="background1" w:themeFillShade="D9"/>
            <w:noWrap/>
            <w:hideMark/>
          </w:tcPr>
          <w:p w14:paraId="31646881" w14:textId="77777777" w:rsidR="0027760F" w:rsidRPr="00B76DDA" w:rsidRDefault="0027760F" w:rsidP="005D2D62">
            <w:pPr>
              <w:jc w:val="center"/>
              <w:rPr>
                <w:sz w:val="14"/>
                <w:szCs w:val="14"/>
              </w:rPr>
            </w:pPr>
            <w:r w:rsidRPr="00B76DDA">
              <w:rPr>
                <w:sz w:val="14"/>
                <w:szCs w:val="14"/>
              </w:rPr>
              <w:t>222.47</w:t>
            </w:r>
          </w:p>
        </w:tc>
        <w:tc>
          <w:tcPr>
            <w:tcW w:w="1334" w:type="dxa"/>
            <w:shd w:val="clear" w:color="auto" w:fill="D9D9D9" w:themeFill="background1" w:themeFillShade="D9"/>
            <w:noWrap/>
            <w:hideMark/>
          </w:tcPr>
          <w:p w14:paraId="7409F161" w14:textId="77777777" w:rsidR="0027760F" w:rsidRPr="00B76DDA" w:rsidRDefault="0027760F" w:rsidP="005D2D62">
            <w:pPr>
              <w:jc w:val="center"/>
              <w:rPr>
                <w:sz w:val="14"/>
                <w:szCs w:val="14"/>
              </w:rPr>
            </w:pPr>
            <w:r w:rsidRPr="00B76DDA">
              <w:rPr>
                <w:sz w:val="14"/>
                <w:szCs w:val="14"/>
              </w:rPr>
              <w:t>0.00</w:t>
            </w:r>
          </w:p>
        </w:tc>
        <w:tc>
          <w:tcPr>
            <w:tcW w:w="1819" w:type="dxa"/>
            <w:shd w:val="clear" w:color="auto" w:fill="D9D9D9" w:themeFill="background1" w:themeFillShade="D9"/>
            <w:noWrap/>
            <w:hideMark/>
          </w:tcPr>
          <w:p w14:paraId="3C7E123F" w14:textId="77777777" w:rsidR="0027760F" w:rsidRPr="00B76DDA" w:rsidRDefault="0027760F" w:rsidP="005D2D62">
            <w:pPr>
              <w:jc w:val="center"/>
              <w:rPr>
                <w:sz w:val="14"/>
                <w:szCs w:val="14"/>
              </w:rPr>
            </w:pPr>
            <w:r w:rsidRPr="00B76DDA">
              <w:rPr>
                <w:sz w:val="14"/>
                <w:szCs w:val="14"/>
              </w:rPr>
              <w:t>0.0580</w:t>
            </w:r>
          </w:p>
        </w:tc>
        <w:tc>
          <w:tcPr>
            <w:tcW w:w="1109" w:type="dxa"/>
            <w:shd w:val="clear" w:color="auto" w:fill="D9D9D9" w:themeFill="background1" w:themeFillShade="D9"/>
            <w:noWrap/>
            <w:hideMark/>
          </w:tcPr>
          <w:p w14:paraId="4B8EC60A" w14:textId="77777777" w:rsidR="0027760F" w:rsidRPr="00B76DDA" w:rsidRDefault="0027760F" w:rsidP="005D2D62">
            <w:pPr>
              <w:jc w:val="center"/>
              <w:rPr>
                <w:sz w:val="14"/>
                <w:szCs w:val="14"/>
              </w:rPr>
            </w:pPr>
            <w:r w:rsidRPr="00B76DDA">
              <w:rPr>
                <w:sz w:val="14"/>
                <w:szCs w:val="14"/>
              </w:rPr>
              <w:t>251.28</w:t>
            </w:r>
          </w:p>
        </w:tc>
      </w:tr>
      <w:tr w:rsidR="0027760F" w:rsidRPr="00F14647" w14:paraId="3D3C668F" w14:textId="77777777" w:rsidTr="005D2D62">
        <w:trPr>
          <w:trHeight w:val="290"/>
          <w:jc w:val="center"/>
        </w:trPr>
        <w:tc>
          <w:tcPr>
            <w:tcW w:w="1042" w:type="dxa"/>
            <w:vMerge w:val="restart"/>
          </w:tcPr>
          <w:p w14:paraId="12C0A2F0" w14:textId="2DCB80EB" w:rsidR="00873E0B" w:rsidRDefault="0027760F" w:rsidP="00B62BFA">
            <w:pPr>
              <w:jc w:val="center"/>
              <w:rPr>
                <w:b/>
                <w:bCs/>
                <w:sz w:val="14"/>
                <w:szCs w:val="14"/>
              </w:rPr>
            </w:pPr>
            <w:r w:rsidRPr="00B76DDA">
              <w:rPr>
                <w:b/>
                <w:bCs/>
                <w:sz w:val="14"/>
                <w:szCs w:val="14"/>
              </w:rPr>
              <w:t>50</w:t>
            </w:r>
            <w:r w:rsidR="00873E0B">
              <w:rPr>
                <w:b/>
                <w:bCs/>
                <w:sz w:val="14"/>
                <w:szCs w:val="14"/>
              </w:rPr>
              <w:t>:50</w:t>
            </w:r>
          </w:p>
          <w:p w14:paraId="3F1A8715" w14:textId="4D2DFAC2" w:rsidR="0027760F" w:rsidRPr="00B76DDA" w:rsidRDefault="0027760F" w:rsidP="00B62BFA">
            <w:pPr>
              <w:jc w:val="center"/>
              <w:rPr>
                <w:b/>
                <w:bCs/>
                <w:sz w:val="14"/>
                <w:szCs w:val="14"/>
              </w:rPr>
            </w:pPr>
          </w:p>
          <w:p w14:paraId="747370A6" w14:textId="44A4E87A" w:rsidR="0027760F" w:rsidRDefault="0027760F" w:rsidP="00B62BFA">
            <w:pPr>
              <w:jc w:val="center"/>
              <w:rPr>
                <w:b/>
                <w:bCs/>
                <w:sz w:val="14"/>
                <w:szCs w:val="14"/>
              </w:rPr>
            </w:pPr>
            <w:r>
              <w:rPr>
                <w:b/>
                <w:bCs/>
                <w:sz w:val="14"/>
                <w:szCs w:val="14"/>
              </w:rPr>
              <w:t>PEG400</w:t>
            </w:r>
            <w:r w:rsidR="00873E0B">
              <w:rPr>
                <w:b/>
                <w:bCs/>
                <w:sz w:val="14"/>
                <w:szCs w:val="14"/>
              </w:rPr>
              <w:t>:</w:t>
            </w:r>
          </w:p>
          <w:p w14:paraId="263D6F2D" w14:textId="77777777" w:rsidR="00873E0B" w:rsidRDefault="00C1003C" w:rsidP="00B62BFA">
            <w:pPr>
              <w:jc w:val="center"/>
              <w:rPr>
                <w:b/>
                <w:bCs/>
                <w:sz w:val="14"/>
                <w:szCs w:val="14"/>
              </w:rPr>
            </w:pPr>
            <w:r>
              <w:rPr>
                <w:b/>
                <w:bCs/>
                <w:sz w:val="14"/>
                <w:szCs w:val="14"/>
              </w:rPr>
              <w:t>Glycerin</w:t>
            </w:r>
          </w:p>
          <w:p w14:paraId="5FC4679D" w14:textId="63A06F53" w:rsidR="00D077EC" w:rsidRPr="00B76DDA" w:rsidRDefault="00A63BBF" w:rsidP="00B62BFA">
            <w:pPr>
              <w:jc w:val="center"/>
              <w:rPr>
                <w:b/>
                <w:bCs/>
                <w:sz w:val="14"/>
                <w:szCs w:val="14"/>
              </w:rPr>
            </w:pPr>
            <w:r>
              <w:rPr>
                <w:b/>
                <w:bCs/>
                <w:sz w:val="14"/>
                <w:szCs w:val="14"/>
              </w:rPr>
              <w:t>(0.</w:t>
            </w:r>
            <w:r w:rsidR="008037BF">
              <w:rPr>
                <w:b/>
                <w:bCs/>
                <w:sz w:val="14"/>
                <w:szCs w:val="14"/>
              </w:rPr>
              <w:t>353</w:t>
            </w:r>
            <w:r>
              <w:rPr>
                <w:b/>
                <w:bCs/>
                <w:sz w:val="14"/>
                <w:szCs w:val="14"/>
              </w:rPr>
              <w:t xml:space="preserve"> Pa s)</w:t>
            </w:r>
          </w:p>
        </w:tc>
        <w:tc>
          <w:tcPr>
            <w:tcW w:w="1263" w:type="dxa"/>
            <w:noWrap/>
            <w:hideMark/>
          </w:tcPr>
          <w:p w14:paraId="77AB36D3" w14:textId="25D8548D" w:rsidR="0027760F" w:rsidRPr="00B76DDA" w:rsidRDefault="0027760F" w:rsidP="005D2D62">
            <w:pPr>
              <w:jc w:val="center"/>
              <w:rPr>
                <w:b/>
                <w:bCs/>
                <w:sz w:val="14"/>
                <w:szCs w:val="14"/>
              </w:rPr>
            </w:pPr>
            <w:r>
              <w:rPr>
                <w:b/>
                <w:bCs/>
                <w:sz w:val="14"/>
                <w:szCs w:val="14"/>
              </w:rPr>
              <w:t>1%</w:t>
            </w:r>
          </w:p>
        </w:tc>
        <w:tc>
          <w:tcPr>
            <w:tcW w:w="885" w:type="dxa"/>
            <w:noWrap/>
            <w:hideMark/>
          </w:tcPr>
          <w:p w14:paraId="7E633E33" w14:textId="77777777" w:rsidR="0027760F" w:rsidRPr="00B76DDA" w:rsidRDefault="0027760F" w:rsidP="005D2D62">
            <w:pPr>
              <w:jc w:val="center"/>
              <w:rPr>
                <w:sz w:val="14"/>
                <w:szCs w:val="14"/>
              </w:rPr>
            </w:pPr>
            <w:r w:rsidRPr="00B76DDA">
              <w:rPr>
                <w:sz w:val="14"/>
                <w:szCs w:val="14"/>
              </w:rPr>
              <w:t>14.43</w:t>
            </w:r>
          </w:p>
        </w:tc>
        <w:tc>
          <w:tcPr>
            <w:tcW w:w="755" w:type="dxa"/>
            <w:noWrap/>
            <w:hideMark/>
          </w:tcPr>
          <w:p w14:paraId="40562CFA" w14:textId="77777777" w:rsidR="0027760F" w:rsidRPr="00B76DDA" w:rsidRDefault="0027760F" w:rsidP="005D2D62">
            <w:pPr>
              <w:jc w:val="center"/>
              <w:rPr>
                <w:sz w:val="14"/>
                <w:szCs w:val="14"/>
              </w:rPr>
            </w:pPr>
            <w:r w:rsidRPr="00B76DDA">
              <w:rPr>
                <w:sz w:val="14"/>
                <w:szCs w:val="14"/>
              </w:rPr>
              <w:t>0.67</w:t>
            </w:r>
          </w:p>
        </w:tc>
        <w:tc>
          <w:tcPr>
            <w:tcW w:w="1143" w:type="dxa"/>
            <w:noWrap/>
            <w:hideMark/>
          </w:tcPr>
          <w:p w14:paraId="450855CD" w14:textId="77777777" w:rsidR="0027760F" w:rsidRPr="00B76DDA" w:rsidRDefault="0027760F" w:rsidP="005D2D62">
            <w:pPr>
              <w:jc w:val="center"/>
              <w:rPr>
                <w:sz w:val="14"/>
                <w:szCs w:val="14"/>
              </w:rPr>
            </w:pPr>
            <w:r w:rsidRPr="00B76DDA">
              <w:rPr>
                <w:sz w:val="14"/>
                <w:szCs w:val="14"/>
              </w:rPr>
              <w:t>0.32</w:t>
            </w:r>
          </w:p>
        </w:tc>
        <w:tc>
          <w:tcPr>
            <w:tcW w:w="1334" w:type="dxa"/>
            <w:noWrap/>
            <w:hideMark/>
          </w:tcPr>
          <w:p w14:paraId="6BD07149" w14:textId="77777777" w:rsidR="0027760F" w:rsidRPr="00B76DDA" w:rsidRDefault="0027760F" w:rsidP="005D2D62">
            <w:pPr>
              <w:jc w:val="center"/>
              <w:rPr>
                <w:sz w:val="14"/>
                <w:szCs w:val="14"/>
              </w:rPr>
            </w:pPr>
            <w:r w:rsidRPr="00B76DDA">
              <w:rPr>
                <w:sz w:val="14"/>
                <w:szCs w:val="14"/>
              </w:rPr>
              <w:t>1.87</w:t>
            </w:r>
          </w:p>
        </w:tc>
        <w:tc>
          <w:tcPr>
            <w:tcW w:w="1819" w:type="dxa"/>
            <w:noWrap/>
            <w:hideMark/>
          </w:tcPr>
          <w:p w14:paraId="3696F93A" w14:textId="77777777" w:rsidR="0027760F" w:rsidRPr="00B76DDA" w:rsidRDefault="0027760F" w:rsidP="005D2D62">
            <w:pPr>
              <w:jc w:val="center"/>
              <w:rPr>
                <w:sz w:val="14"/>
                <w:szCs w:val="14"/>
              </w:rPr>
            </w:pPr>
            <w:r w:rsidRPr="00B76DDA">
              <w:rPr>
                <w:sz w:val="14"/>
                <w:szCs w:val="14"/>
              </w:rPr>
              <w:t>0.0001</w:t>
            </w:r>
          </w:p>
        </w:tc>
        <w:tc>
          <w:tcPr>
            <w:tcW w:w="1109" w:type="dxa"/>
            <w:noWrap/>
            <w:hideMark/>
          </w:tcPr>
          <w:p w14:paraId="58E3FBB6" w14:textId="77777777" w:rsidR="0027760F" w:rsidRPr="00B76DDA" w:rsidRDefault="0027760F" w:rsidP="005D2D62">
            <w:pPr>
              <w:jc w:val="center"/>
              <w:rPr>
                <w:sz w:val="14"/>
                <w:szCs w:val="14"/>
              </w:rPr>
            </w:pPr>
            <w:r w:rsidRPr="00B76DDA">
              <w:rPr>
                <w:sz w:val="14"/>
                <w:szCs w:val="14"/>
              </w:rPr>
              <w:t>0.08</w:t>
            </w:r>
          </w:p>
        </w:tc>
      </w:tr>
      <w:tr w:rsidR="0027760F" w:rsidRPr="00F14647" w14:paraId="544B1707" w14:textId="77777777" w:rsidTr="00974D95">
        <w:trPr>
          <w:trHeight w:val="290"/>
          <w:jc w:val="center"/>
        </w:trPr>
        <w:tc>
          <w:tcPr>
            <w:tcW w:w="1042" w:type="dxa"/>
            <w:vMerge/>
          </w:tcPr>
          <w:p w14:paraId="6006D5D3" w14:textId="4FF063C8" w:rsidR="0027760F" w:rsidRPr="00B76DDA" w:rsidRDefault="0027760F" w:rsidP="00B62BFA">
            <w:pPr>
              <w:jc w:val="center"/>
              <w:rPr>
                <w:b/>
                <w:bCs/>
                <w:sz w:val="14"/>
                <w:szCs w:val="14"/>
              </w:rPr>
            </w:pPr>
          </w:p>
        </w:tc>
        <w:tc>
          <w:tcPr>
            <w:tcW w:w="1263" w:type="dxa"/>
            <w:noWrap/>
            <w:hideMark/>
          </w:tcPr>
          <w:p w14:paraId="0145F2AC" w14:textId="77777777" w:rsidR="0027760F" w:rsidRPr="00B76DDA" w:rsidRDefault="0027760F" w:rsidP="00974D95">
            <w:pPr>
              <w:jc w:val="center"/>
              <w:rPr>
                <w:b/>
                <w:bCs/>
                <w:sz w:val="14"/>
                <w:szCs w:val="14"/>
              </w:rPr>
            </w:pPr>
            <w:r>
              <w:rPr>
                <w:b/>
                <w:bCs/>
                <w:sz w:val="14"/>
                <w:szCs w:val="14"/>
              </w:rPr>
              <w:t>1.5%</w:t>
            </w:r>
          </w:p>
        </w:tc>
        <w:tc>
          <w:tcPr>
            <w:tcW w:w="885" w:type="dxa"/>
            <w:noWrap/>
            <w:hideMark/>
          </w:tcPr>
          <w:p w14:paraId="737B5CFD" w14:textId="77777777" w:rsidR="0027760F" w:rsidRPr="00B76DDA" w:rsidRDefault="0027760F" w:rsidP="00974D95">
            <w:pPr>
              <w:jc w:val="center"/>
              <w:rPr>
                <w:sz w:val="14"/>
                <w:szCs w:val="14"/>
              </w:rPr>
            </w:pPr>
            <w:r w:rsidRPr="00B76DDA">
              <w:rPr>
                <w:sz w:val="14"/>
                <w:szCs w:val="14"/>
              </w:rPr>
              <w:t>38.46</w:t>
            </w:r>
          </w:p>
        </w:tc>
        <w:tc>
          <w:tcPr>
            <w:tcW w:w="755" w:type="dxa"/>
            <w:noWrap/>
            <w:hideMark/>
          </w:tcPr>
          <w:p w14:paraId="5EAB5211" w14:textId="77777777" w:rsidR="0027760F" w:rsidRPr="00B76DDA" w:rsidRDefault="0027760F" w:rsidP="00974D95">
            <w:pPr>
              <w:jc w:val="center"/>
              <w:rPr>
                <w:sz w:val="14"/>
                <w:szCs w:val="14"/>
              </w:rPr>
            </w:pPr>
            <w:r w:rsidRPr="00B76DDA">
              <w:rPr>
                <w:sz w:val="14"/>
                <w:szCs w:val="14"/>
              </w:rPr>
              <w:t>0.62</w:t>
            </w:r>
          </w:p>
        </w:tc>
        <w:tc>
          <w:tcPr>
            <w:tcW w:w="1143" w:type="dxa"/>
            <w:noWrap/>
            <w:hideMark/>
          </w:tcPr>
          <w:p w14:paraId="6D783ACD" w14:textId="77777777" w:rsidR="0027760F" w:rsidRPr="00B76DDA" w:rsidRDefault="0027760F" w:rsidP="00974D95">
            <w:pPr>
              <w:jc w:val="center"/>
              <w:rPr>
                <w:sz w:val="14"/>
                <w:szCs w:val="14"/>
              </w:rPr>
            </w:pPr>
            <w:r w:rsidRPr="00B76DDA">
              <w:rPr>
                <w:sz w:val="14"/>
                <w:szCs w:val="14"/>
              </w:rPr>
              <w:t>3.39</w:t>
            </w:r>
          </w:p>
        </w:tc>
        <w:tc>
          <w:tcPr>
            <w:tcW w:w="1334" w:type="dxa"/>
            <w:noWrap/>
            <w:hideMark/>
          </w:tcPr>
          <w:p w14:paraId="3874C881" w14:textId="77777777" w:rsidR="0027760F" w:rsidRPr="00B76DDA" w:rsidRDefault="0027760F" w:rsidP="00974D95">
            <w:pPr>
              <w:jc w:val="center"/>
              <w:rPr>
                <w:sz w:val="14"/>
                <w:szCs w:val="14"/>
              </w:rPr>
            </w:pPr>
            <w:r w:rsidRPr="00B76DDA">
              <w:rPr>
                <w:sz w:val="14"/>
                <w:szCs w:val="14"/>
              </w:rPr>
              <w:t>2.76</w:t>
            </w:r>
          </w:p>
        </w:tc>
        <w:tc>
          <w:tcPr>
            <w:tcW w:w="1819" w:type="dxa"/>
            <w:noWrap/>
            <w:hideMark/>
          </w:tcPr>
          <w:p w14:paraId="733CC46B" w14:textId="77777777" w:rsidR="0027760F" w:rsidRPr="00B76DDA" w:rsidRDefault="0027760F" w:rsidP="00974D95">
            <w:pPr>
              <w:jc w:val="center"/>
              <w:rPr>
                <w:sz w:val="14"/>
                <w:szCs w:val="14"/>
              </w:rPr>
            </w:pPr>
            <w:r w:rsidRPr="00B76DDA">
              <w:rPr>
                <w:sz w:val="14"/>
                <w:szCs w:val="14"/>
              </w:rPr>
              <w:t>0.0039</w:t>
            </w:r>
          </w:p>
        </w:tc>
        <w:tc>
          <w:tcPr>
            <w:tcW w:w="1109" w:type="dxa"/>
            <w:noWrap/>
            <w:hideMark/>
          </w:tcPr>
          <w:p w14:paraId="7D48289D" w14:textId="77777777" w:rsidR="0027760F" w:rsidRPr="00B76DDA" w:rsidRDefault="0027760F" w:rsidP="00974D95">
            <w:pPr>
              <w:jc w:val="center"/>
              <w:rPr>
                <w:sz w:val="14"/>
                <w:szCs w:val="14"/>
              </w:rPr>
            </w:pPr>
            <w:r w:rsidRPr="00B76DDA">
              <w:rPr>
                <w:sz w:val="14"/>
                <w:szCs w:val="14"/>
              </w:rPr>
              <w:t>2.28</w:t>
            </w:r>
          </w:p>
        </w:tc>
      </w:tr>
      <w:tr w:rsidR="0027760F" w:rsidRPr="00F14647" w14:paraId="6C12E6D2" w14:textId="77777777" w:rsidTr="005D2D62">
        <w:trPr>
          <w:trHeight w:val="290"/>
          <w:jc w:val="center"/>
        </w:trPr>
        <w:tc>
          <w:tcPr>
            <w:tcW w:w="1042" w:type="dxa"/>
            <w:vMerge/>
          </w:tcPr>
          <w:p w14:paraId="21C5AD48" w14:textId="33F0A15C" w:rsidR="0027760F" w:rsidRPr="00B76DDA" w:rsidRDefault="0027760F" w:rsidP="00B62BFA">
            <w:pPr>
              <w:jc w:val="center"/>
              <w:rPr>
                <w:b/>
                <w:bCs/>
                <w:sz w:val="14"/>
                <w:szCs w:val="14"/>
              </w:rPr>
            </w:pPr>
          </w:p>
        </w:tc>
        <w:tc>
          <w:tcPr>
            <w:tcW w:w="1263" w:type="dxa"/>
            <w:noWrap/>
            <w:hideMark/>
          </w:tcPr>
          <w:p w14:paraId="513755F0" w14:textId="63B20B86" w:rsidR="0027760F" w:rsidRPr="00B76DDA" w:rsidRDefault="0027760F" w:rsidP="005D2D62">
            <w:pPr>
              <w:jc w:val="center"/>
              <w:rPr>
                <w:b/>
                <w:bCs/>
                <w:sz w:val="14"/>
                <w:szCs w:val="14"/>
              </w:rPr>
            </w:pPr>
            <w:r>
              <w:rPr>
                <w:b/>
                <w:bCs/>
                <w:sz w:val="14"/>
                <w:szCs w:val="14"/>
              </w:rPr>
              <w:t>2%</w:t>
            </w:r>
          </w:p>
        </w:tc>
        <w:tc>
          <w:tcPr>
            <w:tcW w:w="885" w:type="dxa"/>
            <w:noWrap/>
            <w:hideMark/>
          </w:tcPr>
          <w:p w14:paraId="52E8B7CC" w14:textId="77777777" w:rsidR="0027760F" w:rsidRPr="00B76DDA" w:rsidRDefault="0027760F" w:rsidP="005D2D62">
            <w:pPr>
              <w:jc w:val="center"/>
              <w:rPr>
                <w:sz w:val="14"/>
                <w:szCs w:val="14"/>
              </w:rPr>
            </w:pPr>
            <w:r w:rsidRPr="00B76DDA">
              <w:rPr>
                <w:sz w:val="14"/>
                <w:szCs w:val="14"/>
              </w:rPr>
              <w:t>66.60</w:t>
            </w:r>
          </w:p>
        </w:tc>
        <w:tc>
          <w:tcPr>
            <w:tcW w:w="755" w:type="dxa"/>
            <w:noWrap/>
            <w:hideMark/>
          </w:tcPr>
          <w:p w14:paraId="44DFDE42" w14:textId="77777777" w:rsidR="0027760F" w:rsidRPr="00B76DDA" w:rsidRDefault="0027760F" w:rsidP="005D2D62">
            <w:pPr>
              <w:jc w:val="center"/>
              <w:rPr>
                <w:sz w:val="14"/>
                <w:szCs w:val="14"/>
              </w:rPr>
            </w:pPr>
            <w:r w:rsidRPr="00B76DDA">
              <w:rPr>
                <w:sz w:val="14"/>
                <w:szCs w:val="14"/>
              </w:rPr>
              <w:t>0.56</w:t>
            </w:r>
          </w:p>
        </w:tc>
        <w:tc>
          <w:tcPr>
            <w:tcW w:w="1143" w:type="dxa"/>
            <w:noWrap/>
            <w:hideMark/>
          </w:tcPr>
          <w:p w14:paraId="5B5E58F3" w14:textId="77777777" w:rsidR="0027760F" w:rsidRPr="00B76DDA" w:rsidRDefault="0027760F" w:rsidP="005D2D62">
            <w:pPr>
              <w:jc w:val="center"/>
              <w:rPr>
                <w:sz w:val="14"/>
                <w:szCs w:val="14"/>
              </w:rPr>
            </w:pPr>
            <w:r w:rsidRPr="00B76DDA">
              <w:rPr>
                <w:sz w:val="14"/>
                <w:szCs w:val="14"/>
              </w:rPr>
              <w:t>12.73</w:t>
            </w:r>
          </w:p>
        </w:tc>
        <w:tc>
          <w:tcPr>
            <w:tcW w:w="1334" w:type="dxa"/>
            <w:noWrap/>
            <w:hideMark/>
          </w:tcPr>
          <w:p w14:paraId="4D874D59" w14:textId="77777777" w:rsidR="0027760F" w:rsidRPr="00B76DDA" w:rsidRDefault="0027760F" w:rsidP="005D2D62">
            <w:pPr>
              <w:jc w:val="center"/>
              <w:rPr>
                <w:sz w:val="14"/>
                <w:szCs w:val="14"/>
              </w:rPr>
            </w:pPr>
            <w:r w:rsidRPr="00B76DDA">
              <w:rPr>
                <w:sz w:val="14"/>
                <w:szCs w:val="14"/>
              </w:rPr>
              <w:t>1.50</w:t>
            </w:r>
          </w:p>
        </w:tc>
        <w:tc>
          <w:tcPr>
            <w:tcW w:w="1819" w:type="dxa"/>
            <w:noWrap/>
            <w:hideMark/>
          </w:tcPr>
          <w:p w14:paraId="5AAF3ED3" w14:textId="77777777" w:rsidR="0027760F" w:rsidRPr="00B76DDA" w:rsidRDefault="0027760F" w:rsidP="005D2D62">
            <w:pPr>
              <w:jc w:val="center"/>
              <w:rPr>
                <w:sz w:val="14"/>
                <w:szCs w:val="14"/>
              </w:rPr>
            </w:pPr>
            <w:r w:rsidRPr="00B76DDA">
              <w:rPr>
                <w:sz w:val="14"/>
                <w:szCs w:val="14"/>
              </w:rPr>
              <w:t>0.0258</w:t>
            </w:r>
          </w:p>
        </w:tc>
        <w:tc>
          <w:tcPr>
            <w:tcW w:w="1109" w:type="dxa"/>
            <w:noWrap/>
            <w:hideMark/>
          </w:tcPr>
          <w:p w14:paraId="100A0949" w14:textId="77777777" w:rsidR="0027760F" w:rsidRPr="00B76DDA" w:rsidRDefault="0027760F" w:rsidP="005D2D62">
            <w:pPr>
              <w:jc w:val="center"/>
              <w:rPr>
                <w:sz w:val="14"/>
                <w:szCs w:val="14"/>
              </w:rPr>
            </w:pPr>
            <w:r w:rsidRPr="00B76DDA">
              <w:rPr>
                <w:sz w:val="14"/>
                <w:szCs w:val="14"/>
              </w:rPr>
              <w:t>11.03</w:t>
            </w:r>
          </w:p>
        </w:tc>
      </w:tr>
      <w:tr w:rsidR="0027760F" w:rsidRPr="00F14647" w14:paraId="74BC2CCF" w14:textId="77777777" w:rsidTr="005D2D62">
        <w:trPr>
          <w:trHeight w:val="290"/>
          <w:jc w:val="center"/>
        </w:trPr>
        <w:tc>
          <w:tcPr>
            <w:tcW w:w="1042" w:type="dxa"/>
            <w:vMerge/>
          </w:tcPr>
          <w:p w14:paraId="1EFA5466" w14:textId="5BA40247" w:rsidR="0027760F" w:rsidRPr="00B76DDA" w:rsidRDefault="0027760F" w:rsidP="00B62BFA">
            <w:pPr>
              <w:jc w:val="center"/>
              <w:rPr>
                <w:b/>
                <w:bCs/>
                <w:sz w:val="14"/>
                <w:szCs w:val="14"/>
              </w:rPr>
            </w:pPr>
          </w:p>
        </w:tc>
        <w:tc>
          <w:tcPr>
            <w:tcW w:w="1263" w:type="dxa"/>
            <w:noWrap/>
            <w:hideMark/>
          </w:tcPr>
          <w:p w14:paraId="2C2DF410" w14:textId="385145BB" w:rsidR="0027760F" w:rsidRPr="00B76DDA" w:rsidRDefault="0027760F" w:rsidP="005D2D62">
            <w:pPr>
              <w:jc w:val="center"/>
              <w:rPr>
                <w:b/>
                <w:bCs/>
                <w:sz w:val="14"/>
                <w:szCs w:val="14"/>
              </w:rPr>
            </w:pPr>
            <w:r>
              <w:rPr>
                <w:b/>
                <w:bCs/>
                <w:sz w:val="14"/>
                <w:szCs w:val="14"/>
              </w:rPr>
              <w:t>3%</w:t>
            </w:r>
          </w:p>
        </w:tc>
        <w:tc>
          <w:tcPr>
            <w:tcW w:w="885" w:type="dxa"/>
            <w:noWrap/>
            <w:hideMark/>
          </w:tcPr>
          <w:p w14:paraId="79F8C155" w14:textId="77777777" w:rsidR="0027760F" w:rsidRPr="00B76DDA" w:rsidRDefault="0027760F" w:rsidP="005D2D62">
            <w:pPr>
              <w:jc w:val="center"/>
              <w:rPr>
                <w:sz w:val="14"/>
                <w:szCs w:val="14"/>
              </w:rPr>
            </w:pPr>
            <w:r w:rsidRPr="00B76DDA">
              <w:rPr>
                <w:sz w:val="14"/>
                <w:szCs w:val="14"/>
              </w:rPr>
              <w:t>159.59</w:t>
            </w:r>
          </w:p>
        </w:tc>
        <w:tc>
          <w:tcPr>
            <w:tcW w:w="755" w:type="dxa"/>
            <w:noWrap/>
            <w:hideMark/>
          </w:tcPr>
          <w:p w14:paraId="571DCA92" w14:textId="77777777" w:rsidR="0027760F" w:rsidRPr="00B76DDA" w:rsidRDefault="0027760F" w:rsidP="005D2D62">
            <w:pPr>
              <w:jc w:val="center"/>
              <w:rPr>
                <w:sz w:val="14"/>
                <w:szCs w:val="14"/>
              </w:rPr>
            </w:pPr>
            <w:r w:rsidRPr="00B76DDA">
              <w:rPr>
                <w:sz w:val="14"/>
                <w:szCs w:val="14"/>
              </w:rPr>
              <w:t>0.48</w:t>
            </w:r>
          </w:p>
        </w:tc>
        <w:tc>
          <w:tcPr>
            <w:tcW w:w="1143" w:type="dxa"/>
            <w:noWrap/>
            <w:hideMark/>
          </w:tcPr>
          <w:p w14:paraId="2CF12413" w14:textId="77777777" w:rsidR="0027760F" w:rsidRPr="00B76DDA" w:rsidRDefault="0027760F" w:rsidP="005D2D62">
            <w:pPr>
              <w:jc w:val="center"/>
              <w:rPr>
                <w:sz w:val="14"/>
                <w:szCs w:val="14"/>
              </w:rPr>
            </w:pPr>
            <w:r w:rsidRPr="00B76DDA">
              <w:rPr>
                <w:sz w:val="14"/>
                <w:szCs w:val="14"/>
              </w:rPr>
              <w:t>36.09</w:t>
            </w:r>
          </w:p>
        </w:tc>
        <w:tc>
          <w:tcPr>
            <w:tcW w:w="1334" w:type="dxa"/>
            <w:noWrap/>
            <w:hideMark/>
          </w:tcPr>
          <w:p w14:paraId="3A01A8FF" w14:textId="77777777" w:rsidR="0027760F" w:rsidRPr="00B76DDA" w:rsidRDefault="0027760F" w:rsidP="005D2D62">
            <w:pPr>
              <w:jc w:val="center"/>
              <w:rPr>
                <w:sz w:val="14"/>
                <w:szCs w:val="14"/>
              </w:rPr>
            </w:pPr>
            <w:r w:rsidRPr="00B76DDA">
              <w:rPr>
                <w:sz w:val="14"/>
                <w:szCs w:val="14"/>
              </w:rPr>
              <w:t>0.00</w:t>
            </w:r>
          </w:p>
        </w:tc>
        <w:tc>
          <w:tcPr>
            <w:tcW w:w="1819" w:type="dxa"/>
            <w:noWrap/>
            <w:hideMark/>
          </w:tcPr>
          <w:p w14:paraId="6CBD0C09" w14:textId="77777777" w:rsidR="0027760F" w:rsidRPr="00B76DDA" w:rsidRDefault="0027760F" w:rsidP="005D2D62">
            <w:pPr>
              <w:jc w:val="center"/>
              <w:rPr>
                <w:sz w:val="14"/>
                <w:szCs w:val="14"/>
              </w:rPr>
            </w:pPr>
            <w:r w:rsidRPr="00B76DDA">
              <w:rPr>
                <w:sz w:val="14"/>
                <w:szCs w:val="14"/>
              </w:rPr>
              <w:t>0.0712</w:t>
            </w:r>
          </w:p>
        </w:tc>
        <w:tc>
          <w:tcPr>
            <w:tcW w:w="1109" w:type="dxa"/>
            <w:noWrap/>
            <w:hideMark/>
          </w:tcPr>
          <w:p w14:paraId="2B83A776" w14:textId="77777777" w:rsidR="0027760F" w:rsidRPr="00B76DDA" w:rsidRDefault="0027760F" w:rsidP="005D2D62">
            <w:pPr>
              <w:jc w:val="center"/>
              <w:rPr>
                <w:sz w:val="14"/>
                <w:szCs w:val="14"/>
              </w:rPr>
            </w:pPr>
            <w:r w:rsidRPr="00B76DDA">
              <w:rPr>
                <w:sz w:val="14"/>
                <w:szCs w:val="14"/>
              </w:rPr>
              <w:t>39.48</w:t>
            </w:r>
          </w:p>
        </w:tc>
      </w:tr>
      <w:tr w:rsidR="0027760F" w:rsidRPr="00F14647" w14:paraId="0CC30672" w14:textId="77777777" w:rsidTr="005D2D62">
        <w:trPr>
          <w:trHeight w:val="290"/>
          <w:jc w:val="center"/>
        </w:trPr>
        <w:tc>
          <w:tcPr>
            <w:tcW w:w="1042" w:type="dxa"/>
            <w:vMerge/>
          </w:tcPr>
          <w:p w14:paraId="1F5432FF" w14:textId="05CC6591" w:rsidR="0027760F" w:rsidRPr="00B76DDA" w:rsidRDefault="0027760F" w:rsidP="00B62BFA">
            <w:pPr>
              <w:jc w:val="center"/>
              <w:rPr>
                <w:b/>
                <w:bCs/>
                <w:sz w:val="14"/>
                <w:szCs w:val="14"/>
              </w:rPr>
            </w:pPr>
          </w:p>
        </w:tc>
        <w:tc>
          <w:tcPr>
            <w:tcW w:w="1263" w:type="dxa"/>
            <w:noWrap/>
            <w:hideMark/>
          </w:tcPr>
          <w:p w14:paraId="72100452" w14:textId="493C4D63" w:rsidR="0027760F" w:rsidRPr="00B76DDA" w:rsidRDefault="0027760F" w:rsidP="005D2D62">
            <w:pPr>
              <w:jc w:val="center"/>
              <w:rPr>
                <w:b/>
                <w:bCs/>
                <w:sz w:val="14"/>
                <w:szCs w:val="14"/>
              </w:rPr>
            </w:pPr>
            <w:r>
              <w:rPr>
                <w:b/>
                <w:bCs/>
                <w:sz w:val="14"/>
                <w:szCs w:val="14"/>
              </w:rPr>
              <w:t>5%</w:t>
            </w:r>
          </w:p>
        </w:tc>
        <w:tc>
          <w:tcPr>
            <w:tcW w:w="885" w:type="dxa"/>
            <w:noWrap/>
            <w:hideMark/>
          </w:tcPr>
          <w:p w14:paraId="6B82B932" w14:textId="77777777" w:rsidR="0027760F" w:rsidRPr="00B76DDA" w:rsidRDefault="0027760F" w:rsidP="005D2D62">
            <w:pPr>
              <w:jc w:val="center"/>
              <w:rPr>
                <w:sz w:val="14"/>
                <w:szCs w:val="14"/>
              </w:rPr>
            </w:pPr>
            <w:r w:rsidRPr="00B76DDA">
              <w:rPr>
                <w:sz w:val="14"/>
                <w:szCs w:val="14"/>
              </w:rPr>
              <w:t>509.83</w:t>
            </w:r>
          </w:p>
        </w:tc>
        <w:tc>
          <w:tcPr>
            <w:tcW w:w="755" w:type="dxa"/>
            <w:noWrap/>
            <w:hideMark/>
          </w:tcPr>
          <w:p w14:paraId="1107934D" w14:textId="77777777" w:rsidR="0027760F" w:rsidRPr="00B76DDA" w:rsidRDefault="0027760F" w:rsidP="005D2D62">
            <w:pPr>
              <w:jc w:val="center"/>
              <w:rPr>
                <w:sz w:val="14"/>
                <w:szCs w:val="14"/>
              </w:rPr>
            </w:pPr>
            <w:r w:rsidRPr="00B76DDA">
              <w:rPr>
                <w:sz w:val="14"/>
                <w:szCs w:val="14"/>
              </w:rPr>
              <w:t>0.45</w:t>
            </w:r>
          </w:p>
        </w:tc>
        <w:tc>
          <w:tcPr>
            <w:tcW w:w="1143" w:type="dxa"/>
            <w:noWrap/>
            <w:hideMark/>
          </w:tcPr>
          <w:p w14:paraId="6AAAA63F" w14:textId="77777777" w:rsidR="0027760F" w:rsidRPr="00B76DDA" w:rsidRDefault="0027760F" w:rsidP="005D2D62">
            <w:pPr>
              <w:jc w:val="center"/>
              <w:rPr>
                <w:sz w:val="14"/>
                <w:szCs w:val="14"/>
              </w:rPr>
            </w:pPr>
            <w:r w:rsidRPr="00B76DDA">
              <w:rPr>
                <w:sz w:val="14"/>
                <w:szCs w:val="14"/>
              </w:rPr>
              <w:t>127.71</w:t>
            </w:r>
          </w:p>
        </w:tc>
        <w:tc>
          <w:tcPr>
            <w:tcW w:w="1334" w:type="dxa"/>
            <w:noWrap/>
            <w:hideMark/>
          </w:tcPr>
          <w:p w14:paraId="2FB89E59" w14:textId="77777777" w:rsidR="0027760F" w:rsidRPr="00B76DDA" w:rsidRDefault="0027760F" w:rsidP="005D2D62">
            <w:pPr>
              <w:jc w:val="center"/>
              <w:rPr>
                <w:sz w:val="14"/>
                <w:szCs w:val="14"/>
              </w:rPr>
            </w:pPr>
            <w:r w:rsidRPr="00B76DDA">
              <w:rPr>
                <w:sz w:val="14"/>
                <w:szCs w:val="14"/>
              </w:rPr>
              <w:t>0.00</w:t>
            </w:r>
          </w:p>
        </w:tc>
        <w:tc>
          <w:tcPr>
            <w:tcW w:w="1819" w:type="dxa"/>
            <w:noWrap/>
            <w:hideMark/>
          </w:tcPr>
          <w:p w14:paraId="589F7F8B" w14:textId="77777777" w:rsidR="0027760F" w:rsidRPr="00B76DDA" w:rsidRDefault="0027760F" w:rsidP="005D2D62">
            <w:pPr>
              <w:jc w:val="center"/>
              <w:rPr>
                <w:sz w:val="14"/>
                <w:szCs w:val="14"/>
              </w:rPr>
            </w:pPr>
            <w:r w:rsidRPr="00B76DDA">
              <w:rPr>
                <w:sz w:val="14"/>
                <w:szCs w:val="14"/>
              </w:rPr>
              <w:t>0.1117</w:t>
            </w:r>
          </w:p>
        </w:tc>
        <w:tc>
          <w:tcPr>
            <w:tcW w:w="1109" w:type="dxa"/>
            <w:noWrap/>
            <w:hideMark/>
          </w:tcPr>
          <w:p w14:paraId="79ECCEB6" w14:textId="77777777" w:rsidR="0027760F" w:rsidRPr="00B76DDA" w:rsidRDefault="0027760F" w:rsidP="005D2D62">
            <w:pPr>
              <w:jc w:val="center"/>
              <w:rPr>
                <w:sz w:val="14"/>
                <w:szCs w:val="14"/>
              </w:rPr>
            </w:pPr>
            <w:r w:rsidRPr="00B76DDA">
              <w:rPr>
                <w:sz w:val="14"/>
                <w:szCs w:val="14"/>
              </w:rPr>
              <w:t>149.67</w:t>
            </w:r>
          </w:p>
        </w:tc>
      </w:tr>
      <w:tr w:rsidR="0027760F" w:rsidRPr="00F14647" w14:paraId="5C4613B1" w14:textId="77777777" w:rsidTr="005D2D62">
        <w:trPr>
          <w:trHeight w:val="290"/>
          <w:jc w:val="center"/>
        </w:trPr>
        <w:tc>
          <w:tcPr>
            <w:tcW w:w="1042" w:type="dxa"/>
            <w:vMerge/>
          </w:tcPr>
          <w:p w14:paraId="0E3D8D5E" w14:textId="37C57B91" w:rsidR="0027760F" w:rsidRPr="00B76DDA" w:rsidRDefault="0027760F" w:rsidP="00B62BFA">
            <w:pPr>
              <w:jc w:val="center"/>
              <w:rPr>
                <w:b/>
                <w:bCs/>
                <w:sz w:val="14"/>
                <w:szCs w:val="14"/>
              </w:rPr>
            </w:pPr>
          </w:p>
        </w:tc>
        <w:tc>
          <w:tcPr>
            <w:tcW w:w="1263" w:type="dxa"/>
            <w:noWrap/>
            <w:hideMark/>
          </w:tcPr>
          <w:p w14:paraId="30DAED4D" w14:textId="74AA0AE1" w:rsidR="0027760F" w:rsidRPr="00B76DDA" w:rsidRDefault="0027760F" w:rsidP="005D2D62">
            <w:pPr>
              <w:jc w:val="center"/>
              <w:rPr>
                <w:b/>
                <w:bCs/>
                <w:sz w:val="14"/>
                <w:szCs w:val="14"/>
              </w:rPr>
            </w:pPr>
            <w:r>
              <w:rPr>
                <w:b/>
                <w:bCs/>
                <w:sz w:val="14"/>
                <w:szCs w:val="14"/>
              </w:rPr>
              <w:t>8%</w:t>
            </w:r>
          </w:p>
        </w:tc>
        <w:tc>
          <w:tcPr>
            <w:tcW w:w="885" w:type="dxa"/>
            <w:noWrap/>
            <w:hideMark/>
          </w:tcPr>
          <w:p w14:paraId="59CE6B0D" w14:textId="77777777" w:rsidR="0027760F" w:rsidRPr="00B76DDA" w:rsidRDefault="0027760F" w:rsidP="005D2D62">
            <w:pPr>
              <w:jc w:val="center"/>
              <w:rPr>
                <w:sz w:val="14"/>
                <w:szCs w:val="14"/>
              </w:rPr>
            </w:pPr>
            <w:r w:rsidRPr="00B76DDA">
              <w:rPr>
                <w:sz w:val="14"/>
                <w:szCs w:val="14"/>
              </w:rPr>
              <w:t>980.05</w:t>
            </w:r>
          </w:p>
        </w:tc>
        <w:tc>
          <w:tcPr>
            <w:tcW w:w="755" w:type="dxa"/>
            <w:noWrap/>
            <w:hideMark/>
          </w:tcPr>
          <w:p w14:paraId="5EEDC7E2" w14:textId="77777777" w:rsidR="0027760F" w:rsidRPr="00B76DDA" w:rsidRDefault="0027760F" w:rsidP="005D2D62">
            <w:pPr>
              <w:jc w:val="center"/>
              <w:rPr>
                <w:sz w:val="14"/>
                <w:szCs w:val="14"/>
              </w:rPr>
            </w:pPr>
            <w:r w:rsidRPr="00B76DDA">
              <w:rPr>
                <w:sz w:val="14"/>
                <w:szCs w:val="14"/>
              </w:rPr>
              <w:t>0.48</w:t>
            </w:r>
          </w:p>
        </w:tc>
        <w:tc>
          <w:tcPr>
            <w:tcW w:w="1143" w:type="dxa"/>
            <w:noWrap/>
            <w:hideMark/>
          </w:tcPr>
          <w:p w14:paraId="631A1419" w14:textId="77777777" w:rsidR="0027760F" w:rsidRPr="00B76DDA" w:rsidRDefault="0027760F" w:rsidP="005D2D62">
            <w:pPr>
              <w:jc w:val="center"/>
              <w:rPr>
                <w:sz w:val="14"/>
                <w:szCs w:val="14"/>
              </w:rPr>
            </w:pPr>
            <w:r w:rsidRPr="00B76DDA">
              <w:rPr>
                <w:sz w:val="14"/>
                <w:szCs w:val="14"/>
              </w:rPr>
              <w:t>222.23</w:t>
            </w:r>
          </w:p>
        </w:tc>
        <w:tc>
          <w:tcPr>
            <w:tcW w:w="1334" w:type="dxa"/>
            <w:noWrap/>
            <w:hideMark/>
          </w:tcPr>
          <w:p w14:paraId="7A81EB9B" w14:textId="77777777" w:rsidR="0027760F" w:rsidRPr="00B76DDA" w:rsidRDefault="0027760F" w:rsidP="005D2D62">
            <w:pPr>
              <w:jc w:val="center"/>
              <w:rPr>
                <w:sz w:val="14"/>
                <w:szCs w:val="14"/>
              </w:rPr>
            </w:pPr>
            <w:r w:rsidRPr="00B76DDA">
              <w:rPr>
                <w:sz w:val="14"/>
                <w:szCs w:val="14"/>
              </w:rPr>
              <w:t>0.00</w:t>
            </w:r>
          </w:p>
        </w:tc>
        <w:tc>
          <w:tcPr>
            <w:tcW w:w="1819" w:type="dxa"/>
            <w:noWrap/>
            <w:hideMark/>
          </w:tcPr>
          <w:p w14:paraId="6538820E" w14:textId="77777777" w:rsidR="0027760F" w:rsidRPr="00B76DDA" w:rsidRDefault="0027760F" w:rsidP="005D2D62">
            <w:pPr>
              <w:jc w:val="center"/>
              <w:rPr>
                <w:sz w:val="14"/>
                <w:szCs w:val="14"/>
              </w:rPr>
            </w:pPr>
            <w:r w:rsidRPr="00B76DDA">
              <w:rPr>
                <w:sz w:val="14"/>
                <w:szCs w:val="14"/>
              </w:rPr>
              <w:t>0.0615</w:t>
            </w:r>
          </w:p>
        </w:tc>
        <w:tc>
          <w:tcPr>
            <w:tcW w:w="1109" w:type="dxa"/>
            <w:noWrap/>
            <w:hideMark/>
          </w:tcPr>
          <w:p w14:paraId="43E250E4" w14:textId="77777777" w:rsidR="0027760F" w:rsidRPr="00B76DDA" w:rsidRDefault="0027760F" w:rsidP="005D2D62">
            <w:pPr>
              <w:jc w:val="center"/>
              <w:rPr>
                <w:sz w:val="14"/>
                <w:szCs w:val="14"/>
              </w:rPr>
            </w:pPr>
            <w:r w:rsidRPr="00B76DDA">
              <w:rPr>
                <w:sz w:val="14"/>
                <w:szCs w:val="14"/>
              </w:rPr>
              <w:t>236.34</w:t>
            </w:r>
          </w:p>
        </w:tc>
      </w:tr>
      <w:tr w:rsidR="00C1003C" w:rsidRPr="00F14647" w14:paraId="3F496099" w14:textId="77777777" w:rsidTr="00653D5C">
        <w:trPr>
          <w:trHeight w:val="290"/>
          <w:jc w:val="center"/>
        </w:trPr>
        <w:tc>
          <w:tcPr>
            <w:tcW w:w="1042" w:type="dxa"/>
            <w:vMerge w:val="restart"/>
            <w:shd w:val="clear" w:color="auto" w:fill="D9D9D9" w:themeFill="background1" w:themeFillShade="D9"/>
          </w:tcPr>
          <w:p w14:paraId="72C3AAF5" w14:textId="77777777" w:rsidR="00C1003C" w:rsidRDefault="00C1003C" w:rsidP="005D2D62">
            <w:pPr>
              <w:jc w:val="center"/>
              <w:rPr>
                <w:b/>
                <w:bCs/>
                <w:sz w:val="14"/>
                <w:szCs w:val="14"/>
              </w:rPr>
            </w:pPr>
            <w:r w:rsidRPr="00B76DDA">
              <w:rPr>
                <w:b/>
                <w:bCs/>
                <w:sz w:val="14"/>
                <w:szCs w:val="14"/>
              </w:rPr>
              <w:t>PEG400</w:t>
            </w:r>
          </w:p>
          <w:p w14:paraId="12C1BFB9" w14:textId="482E124B" w:rsidR="00A63BBF" w:rsidRPr="00B76DDA" w:rsidRDefault="00A63BBF" w:rsidP="005D2D62">
            <w:pPr>
              <w:jc w:val="center"/>
              <w:rPr>
                <w:b/>
                <w:bCs/>
                <w:sz w:val="14"/>
                <w:szCs w:val="14"/>
              </w:rPr>
            </w:pPr>
            <w:r>
              <w:rPr>
                <w:b/>
                <w:bCs/>
                <w:sz w:val="14"/>
                <w:szCs w:val="14"/>
              </w:rPr>
              <w:t>(0.</w:t>
            </w:r>
            <w:r w:rsidR="003C17CF">
              <w:rPr>
                <w:b/>
                <w:bCs/>
                <w:sz w:val="14"/>
                <w:szCs w:val="14"/>
              </w:rPr>
              <w:t xml:space="preserve">093 </w:t>
            </w:r>
            <w:r>
              <w:rPr>
                <w:b/>
                <w:bCs/>
                <w:sz w:val="14"/>
                <w:szCs w:val="14"/>
              </w:rPr>
              <w:t>Pa s)</w:t>
            </w:r>
          </w:p>
          <w:p w14:paraId="0480B079" w14:textId="6DC359A9" w:rsidR="00C1003C" w:rsidRPr="00B76DDA" w:rsidRDefault="00C1003C" w:rsidP="005D2D62">
            <w:pPr>
              <w:jc w:val="center"/>
              <w:rPr>
                <w:b/>
                <w:bCs/>
                <w:sz w:val="14"/>
                <w:szCs w:val="14"/>
              </w:rPr>
            </w:pPr>
          </w:p>
        </w:tc>
        <w:tc>
          <w:tcPr>
            <w:tcW w:w="1263" w:type="dxa"/>
            <w:shd w:val="clear" w:color="auto" w:fill="D9D9D9" w:themeFill="background1" w:themeFillShade="D9"/>
            <w:noWrap/>
            <w:hideMark/>
          </w:tcPr>
          <w:p w14:paraId="076E577A" w14:textId="4C439081" w:rsidR="00C1003C" w:rsidRPr="00B76DDA" w:rsidRDefault="00C1003C" w:rsidP="005D2D62">
            <w:pPr>
              <w:jc w:val="center"/>
              <w:rPr>
                <w:b/>
                <w:bCs/>
                <w:sz w:val="14"/>
                <w:szCs w:val="14"/>
              </w:rPr>
            </w:pPr>
            <w:r>
              <w:rPr>
                <w:b/>
                <w:bCs/>
                <w:sz w:val="14"/>
                <w:szCs w:val="14"/>
              </w:rPr>
              <w:t>1.5%</w:t>
            </w:r>
          </w:p>
        </w:tc>
        <w:tc>
          <w:tcPr>
            <w:tcW w:w="885" w:type="dxa"/>
            <w:shd w:val="clear" w:color="auto" w:fill="D9D9D9" w:themeFill="background1" w:themeFillShade="D9"/>
            <w:noWrap/>
            <w:hideMark/>
          </w:tcPr>
          <w:p w14:paraId="2F1EA58F" w14:textId="77777777" w:rsidR="00C1003C" w:rsidRPr="00B76DDA" w:rsidRDefault="00C1003C" w:rsidP="005D2D62">
            <w:pPr>
              <w:jc w:val="center"/>
              <w:rPr>
                <w:sz w:val="14"/>
                <w:szCs w:val="14"/>
              </w:rPr>
            </w:pPr>
            <w:r w:rsidRPr="00B76DDA">
              <w:rPr>
                <w:sz w:val="14"/>
                <w:szCs w:val="14"/>
              </w:rPr>
              <w:t>9.74</w:t>
            </w:r>
          </w:p>
        </w:tc>
        <w:tc>
          <w:tcPr>
            <w:tcW w:w="755" w:type="dxa"/>
            <w:shd w:val="clear" w:color="auto" w:fill="D9D9D9" w:themeFill="background1" w:themeFillShade="D9"/>
            <w:noWrap/>
            <w:hideMark/>
          </w:tcPr>
          <w:p w14:paraId="45C2284E" w14:textId="77777777" w:rsidR="00C1003C" w:rsidRPr="00B76DDA" w:rsidRDefault="00C1003C" w:rsidP="005D2D62">
            <w:pPr>
              <w:jc w:val="center"/>
              <w:rPr>
                <w:sz w:val="14"/>
                <w:szCs w:val="14"/>
              </w:rPr>
            </w:pPr>
            <w:r w:rsidRPr="00B76DDA">
              <w:rPr>
                <w:sz w:val="14"/>
                <w:szCs w:val="14"/>
              </w:rPr>
              <w:t>0.62</w:t>
            </w:r>
          </w:p>
        </w:tc>
        <w:tc>
          <w:tcPr>
            <w:tcW w:w="1143" w:type="dxa"/>
            <w:shd w:val="clear" w:color="auto" w:fill="D9D9D9" w:themeFill="background1" w:themeFillShade="D9"/>
            <w:noWrap/>
            <w:hideMark/>
          </w:tcPr>
          <w:p w14:paraId="44910B82" w14:textId="77777777" w:rsidR="00C1003C" w:rsidRPr="00B76DDA" w:rsidRDefault="00C1003C" w:rsidP="005D2D62">
            <w:pPr>
              <w:jc w:val="center"/>
              <w:rPr>
                <w:sz w:val="14"/>
                <w:szCs w:val="14"/>
              </w:rPr>
            </w:pPr>
            <w:r w:rsidRPr="00B76DDA">
              <w:rPr>
                <w:sz w:val="14"/>
                <w:szCs w:val="14"/>
              </w:rPr>
              <w:t>0.42</w:t>
            </w:r>
          </w:p>
        </w:tc>
        <w:tc>
          <w:tcPr>
            <w:tcW w:w="1334" w:type="dxa"/>
            <w:shd w:val="clear" w:color="auto" w:fill="D9D9D9" w:themeFill="background1" w:themeFillShade="D9"/>
            <w:noWrap/>
            <w:hideMark/>
          </w:tcPr>
          <w:p w14:paraId="0B734588" w14:textId="77777777" w:rsidR="00C1003C" w:rsidRPr="00B76DDA" w:rsidRDefault="00C1003C" w:rsidP="005D2D62">
            <w:pPr>
              <w:jc w:val="center"/>
              <w:rPr>
                <w:sz w:val="14"/>
                <w:szCs w:val="14"/>
              </w:rPr>
            </w:pPr>
            <w:r w:rsidRPr="00B76DDA">
              <w:rPr>
                <w:sz w:val="14"/>
                <w:szCs w:val="14"/>
              </w:rPr>
              <w:t>0.77</w:t>
            </w:r>
          </w:p>
        </w:tc>
        <w:tc>
          <w:tcPr>
            <w:tcW w:w="1819" w:type="dxa"/>
            <w:shd w:val="clear" w:color="auto" w:fill="D9D9D9" w:themeFill="background1" w:themeFillShade="D9"/>
            <w:noWrap/>
            <w:hideMark/>
          </w:tcPr>
          <w:p w14:paraId="603F3AEF" w14:textId="77777777" w:rsidR="00C1003C" w:rsidRPr="00B76DDA" w:rsidRDefault="00C1003C" w:rsidP="005D2D62">
            <w:pPr>
              <w:jc w:val="center"/>
              <w:rPr>
                <w:sz w:val="14"/>
                <w:szCs w:val="14"/>
              </w:rPr>
            </w:pPr>
            <w:r w:rsidRPr="00B76DDA">
              <w:rPr>
                <w:sz w:val="14"/>
                <w:szCs w:val="14"/>
              </w:rPr>
              <w:t>0.0008</w:t>
            </w:r>
          </w:p>
        </w:tc>
        <w:tc>
          <w:tcPr>
            <w:tcW w:w="1109" w:type="dxa"/>
            <w:shd w:val="clear" w:color="auto" w:fill="D9D9D9" w:themeFill="background1" w:themeFillShade="D9"/>
            <w:noWrap/>
            <w:hideMark/>
          </w:tcPr>
          <w:p w14:paraId="74C4DC6E" w14:textId="77777777" w:rsidR="00C1003C" w:rsidRPr="00B76DDA" w:rsidRDefault="00C1003C" w:rsidP="005D2D62">
            <w:pPr>
              <w:jc w:val="center"/>
              <w:rPr>
                <w:sz w:val="14"/>
                <w:szCs w:val="14"/>
              </w:rPr>
            </w:pPr>
            <w:r w:rsidRPr="00B76DDA">
              <w:rPr>
                <w:sz w:val="14"/>
                <w:szCs w:val="14"/>
              </w:rPr>
              <w:t>0.24</w:t>
            </w:r>
          </w:p>
        </w:tc>
      </w:tr>
      <w:tr w:rsidR="00C1003C" w:rsidRPr="00F14647" w14:paraId="01F7ECEC" w14:textId="77777777" w:rsidTr="00653D5C">
        <w:trPr>
          <w:trHeight w:val="290"/>
          <w:jc w:val="center"/>
        </w:trPr>
        <w:tc>
          <w:tcPr>
            <w:tcW w:w="1042" w:type="dxa"/>
            <w:vMerge/>
            <w:shd w:val="clear" w:color="auto" w:fill="D9D9D9" w:themeFill="background1" w:themeFillShade="D9"/>
          </w:tcPr>
          <w:p w14:paraId="28092976" w14:textId="4D4C26ED" w:rsidR="00C1003C" w:rsidRPr="00B76DDA" w:rsidRDefault="00C1003C" w:rsidP="005D2D62">
            <w:pPr>
              <w:jc w:val="center"/>
              <w:rPr>
                <w:b/>
                <w:bCs/>
                <w:sz w:val="14"/>
                <w:szCs w:val="14"/>
              </w:rPr>
            </w:pPr>
          </w:p>
        </w:tc>
        <w:tc>
          <w:tcPr>
            <w:tcW w:w="1263" w:type="dxa"/>
            <w:shd w:val="clear" w:color="auto" w:fill="D9D9D9" w:themeFill="background1" w:themeFillShade="D9"/>
            <w:noWrap/>
            <w:hideMark/>
          </w:tcPr>
          <w:p w14:paraId="7D0B9223" w14:textId="3E0F423E" w:rsidR="00C1003C" w:rsidRPr="00B76DDA" w:rsidRDefault="00C1003C" w:rsidP="005D2D62">
            <w:pPr>
              <w:jc w:val="center"/>
              <w:rPr>
                <w:b/>
                <w:bCs/>
                <w:sz w:val="14"/>
                <w:szCs w:val="14"/>
              </w:rPr>
            </w:pPr>
            <w:r>
              <w:rPr>
                <w:b/>
                <w:bCs/>
                <w:sz w:val="14"/>
                <w:szCs w:val="14"/>
              </w:rPr>
              <w:t>2%</w:t>
            </w:r>
          </w:p>
        </w:tc>
        <w:tc>
          <w:tcPr>
            <w:tcW w:w="885" w:type="dxa"/>
            <w:shd w:val="clear" w:color="auto" w:fill="D9D9D9" w:themeFill="background1" w:themeFillShade="D9"/>
            <w:noWrap/>
            <w:hideMark/>
          </w:tcPr>
          <w:p w14:paraId="3FF250A3" w14:textId="77777777" w:rsidR="00C1003C" w:rsidRPr="00B76DDA" w:rsidRDefault="00C1003C" w:rsidP="005D2D62">
            <w:pPr>
              <w:jc w:val="center"/>
              <w:rPr>
                <w:sz w:val="14"/>
                <w:szCs w:val="14"/>
              </w:rPr>
            </w:pPr>
            <w:r w:rsidRPr="00B76DDA">
              <w:rPr>
                <w:sz w:val="14"/>
                <w:szCs w:val="14"/>
              </w:rPr>
              <w:t>22.72</w:t>
            </w:r>
          </w:p>
        </w:tc>
        <w:tc>
          <w:tcPr>
            <w:tcW w:w="755" w:type="dxa"/>
            <w:shd w:val="clear" w:color="auto" w:fill="D9D9D9" w:themeFill="background1" w:themeFillShade="D9"/>
            <w:noWrap/>
            <w:hideMark/>
          </w:tcPr>
          <w:p w14:paraId="4E0C43DF" w14:textId="77777777" w:rsidR="00C1003C" w:rsidRPr="00B76DDA" w:rsidRDefault="00C1003C" w:rsidP="005D2D62">
            <w:pPr>
              <w:jc w:val="center"/>
              <w:rPr>
                <w:sz w:val="14"/>
                <w:szCs w:val="14"/>
              </w:rPr>
            </w:pPr>
            <w:r w:rsidRPr="00B76DDA">
              <w:rPr>
                <w:sz w:val="14"/>
                <w:szCs w:val="14"/>
              </w:rPr>
              <w:t>0.59</w:t>
            </w:r>
          </w:p>
        </w:tc>
        <w:tc>
          <w:tcPr>
            <w:tcW w:w="1143" w:type="dxa"/>
            <w:shd w:val="clear" w:color="auto" w:fill="D9D9D9" w:themeFill="background1" w:themeFillShade="D9"/>
            <w:noWrap/>
            <w:hideMark/>
          </w:tcPr>
          <w:p w14:paraId="4794A6DD" w14:textId="77777777" w:rsidR="00C1003C" w:rsidRPr="00B76DDA" w:rsidRDefault="00C1003C" w:rsidP="005D2D62">
            <w:pPr>
              <w:jc w:val="center"/>
              <w:rPr>
                <w:sz w:val="14"/>
                <w:szCs w:val="14"/>
              </w:rPr>
            </w:pPr>
            <w:r w:rsidRPr="00B76DDA">
              <w:rPr>
                <w:sz w:val="14"/>
                <w:szCs w:val="14"/>
              </w:rPr>
              <w:t>5.20</w:t>
            </w:r>
          </w:p>
        </w:tc>
        <w:tc>
          <w:tcPr>
            <w:tcW w:w="1334" w:type="dxa"/>
            <w:shd w:val="clear" w:color="auto" w:fill="D9D9D9" w:themeFill="background1" w:themeFillShade="D9"/>
            <w:noWrap/>
            <w:hideMark/>
          </w:tcPr>
          <w:p w14:paraId="2CD258DC" w14:textId="77777777" w:rsidR="00C1003C" w:rsidRPr="00B76DDA" w:rsidRDefault="00C1003C" w:rsidP="005D2D62">
            <w:pPr>
              <w:jc w:val="center"/>
              <w:rPr>
                <w:sz w:val="14"/>
                <w:szCs w:val="14"/>
              </w:rPr>
            </w:pPr>
            <w:r w:rsidRPr="00B76DDA">
              <w:rPr>
                <w:sz w:val="14"/>
                <w:szCs w:val="14"/>
              </w:rPr>
              <w:t>0.93</w:t>
            </w:r>
          </w:p>
        </w:tc>
        <w:tc>
          <w:tcPr>
            <w:tcW w:w="1819" w:type="dxa"/>
            <w:shd w:val="clear" w:color="auto" w:fill="D9D9D9" w:themeFill="background1" w:themeFillShade="D9"/>
            <w:noWrap/>
            <w:hideMark/>
          </w:tcPr>
          <w:p w14:paraId="1CA7AAF8" w14:textId="77777777" w:rsidR="00C1003C" w:rsidRPr="00B76DDA" w:rsidRDefault="00C1003C" w:rsidP="005D2D62">
            <w:pPr>
              <w:jc w:val="center"/>
              <w:rPr>
                <w:sz w:val="14"/>
                <w:szCs w:val="14"/>
              </w:rPr>
            </w:pPr>
            <w:r w:rsidRPr="00B76DDA">
              <w:rPr>
                <w:sz w:val="14"/>
                <w:szCs w:val="14"/>
              </w:rPr>
              <w:t>0.0375</w:t>
            </w:r>
          </w:p>
        </w:tc>
        <w:tc>
          <w:tcPr>
            <w:tcW w:w="1109" w:type="dxa"/>
            <w:shd w:val="clear" w:color="auto" w:fill="D9D9D9" w:themeFill="background1" w:themeFillShade="D9"/>
            <w:noWrap/>
            <w:hideMark/>
          </w:tcPr>
          <w:p w14:paraId="6756A4AA" w14:textId="77777777" w:rsidR="00C1003C" w:rsidRPr="00B76DDA" w:rsidRDefault="00C1003C" w:rsidP="005D2D62">
            <w:pPr>
              <w:jc w:val="center"/>
              <w:rPr>
                <w:sz w:val="14"/>
                <w:szCs w:val="14"/>
              </w:rPr>
            </w:pPr>
            <w:r w:rsidRPr="00B76DDA">
              <w:rPr>
                <w:sz w:val="14"/>
                <w:szCs w:val="14"/>
              </w:rPr>
              <w:t>4.48</w:t>
            </w:r>
          </w:p>
        </w:tc>
      </w:tr>
      <w:tr w:rsidR="00C1003C" w:rsidRPr="00F14647" w14:paraId="75F37B91" w14:textId="77777777" w:rsidTr="00653D5C">
        <w:trPr>
          <w:trHeight w:val="290"/>
          <w:jc w:val="center"/>
        </w:trPr>
        <w:tc>
          <w:tcPr>
            <w:tcW w:w="1042" w:type="dxa"/>
            <w:vMerge/>
            <w:shd w:val="clear" w:color="auto" w:fill="D9D9D9" w:themeFill="background1" w:themeFillShade="D9"/>
          </w:tcPr>
          <w:p w14:paraId="3BFF6DAA" w14:textId="5BA67CBA" w:rsidR="00C1003C" w:rsidRPr="00B76DDA" w:rsidRDefault="00C1003C" w:rsidP="005D2D62">
            <w:pPr>
              <w:jc w:val="center"/>
              <w:rPr>
                <w:b/>
                <w:bCs/>
                <w:sz w:val="14"/>
                <w:szCs w:val="14"/>
              </w:rPr>
            </w:pPr>
          </w:p>
        </w:tc>
        <w:tc>
          <w:tcPr>
            <w:tcW w:w="1263" w:type="dxa"/>
            <w:shd w:val="clear" w:color="auto" w:fill="D9D9D9" w:themeFill="background1" w:themeFillShade="D9"/>
            <w:noWrap/>
            <w:hideMark/>
          </w:tcPr>
          <w:p w14:paraId="1F48C113" w14:textId="221E77E7" w:rsidR="00C1003C" w:rsidRPr="00B76DDA" w:rsidRDefault="00C1003C" w:rsidP="005D2D62">
            <w:pPr>
              <w:jc w:val="center"/>
              <w:rPr>
                <w:b/>
                <w:bCs/>
                <w:sz w:val="14"/>
                <w:szCs w:val="14"/>
              </w:rPr>
            </w:pPr>
            <w:r>
              <w:rPr>
                <w:b/>
                <w:bCs/>
                <w:sz w:val="14"/>
                <w:szCs w:val="14"/>
              </w:rPr>
              <w:t>3%</w:t>
            </w:r>
          </w:p>
        </w:tc>
        <w:tc>
          <w:tcPr>
            <w:tcW w:w="885" w:type="dxa"/>
            <w:shd w:val="clear" w:color="auto" w:fill="D9D9D9" w:themeFill="background1" w:themeFillShade="D9"/>
            <w:noWrap/>
            <w:hideMark/>
          </w:tcPr>
          <w:p w14:paraId="4523B73E" w14:textId="77777777" w:rsidR="00C1003C" w:rsidRPr="00B76DDA" w:rsidRDefault="00C1003C" w:rsidP="005D2D62">
            <w:pPr>
              <w:jc w:val="center"/>
              <w:rPr>
                <w:sz w:val="14"/>
                <w:szCs w:val="14"/>
              </w:rPr>
            </w:pPr>
            <w:r w:rsidRPr="00B76DDA">
              <w:rPr>
                <w:sz w:val="14"/>
                <w:szCs w:val="14"/>
              </w:rPr>
              <w:t>61.41</w:t>
            </w:r>
          </w:p>
        </w:tc>
        <w:tc>
          <w:tcPr>
            <w:tcW w:w="755" w:type="dxa"/>
            <w:shd w:val="clear" w:color="auto" w:fill="D9D9D9" w:themeFill="background1" w:themeFillShade="D9"/>
            <w:noWrap/>
            <w:hideMark/>
          </w:tcPr>
          <w:p w14:paraId="06399EFE" w14:textId="77777777" w:rsidR="00C1003C" w:rsidRPr="00B76DDA" w:rsidRDefault="00C1003C" w:rsidP="005D2D62">
            <w:pPr>
              <w:jc w:val="center"/>
              <w:rPr>
                <w:sz w:val="14"/>
                <w:szCs w:val="14"/>
              </w:rPr>
            </w:pPr>
            <w:r w:rsidRPr="00B76DDA">
              <w:rPr>
                <w:sz w:val="14"/>
                <w:szCs w:val="14"/>
              </w:rPr>
              <w:t>0.51</w:t>
            </w:r>
          </w:p>
        </w:tc>
        <w:tc>
          <w:tcPr>
            <w:tcW w:w="1143" w:type="dxa"/>
            <w:shd w:val="clear" w:color="auto" w:fill="D9D9D9" w:themeFill="background1" w:themeFillShade="D9"/>
            <w:noWrap/>
            <w:hideMark/>
          </w:tcPr>
          <w:p w14:paraId="6B95251A" w14:textId="77777777" w:rsidR="00C1003C" w:rsidRPr="00B76DDA" w:rsidRDefault="00C1003C" w:rsidP="005D2D62">
            <w:pPr>
              <w:jc w:val="center"/>
              <w:rPr>
                <w:sz w:val="14"/>
                <w:szCs w:val="14"/>
              </w:rPr>
            </w:pPr>
            <w:r w:rsidRPr="00B76DDA">
              <w:rPr>
                <w:sz w:val="14"/>
                <w:szCs w:val="14"/>
              </w:rPr>
              <w:t>27.33</w:t>
            </w:r>
          </w:p>
        </w:tc>
        <w:tc>
          <w:tcPr>
            <w:tcW w:w="1334" w:type="dxa"/>
            <w:shd w:val="clear" w:color="auto" w:fill="D9D9D9" w:themeFill="background1" w:themeFillShade="D9"/>
            <w:noWrap/>
            <w:hideMark/>
          </w:tcPr>
          <w:p w14:paraId="53BD4470" w14:textId="77777777" w:rsidR="00C1003C" w:rsidRPr="00B76DDA" w:rsidRDefault="00C1003C" w:rsidP="005D2D62">
            <w:pPr>
              <w:jc w:val="center"/>
              <w:rPr>
                <w:sz w:val="14"/>
                <w:szCs w:val="14"/>
              </w:rPr>
            </w:pPr>
            <w:r w:rsidRPr="00B76DDA">
              <w:rPr>
                <w:sz w:val="14"/>
                <w:szCs w:val="14"/>
              </w:rPr>
              <w:t>0.14</w:t>
            </w:r>
          </w:p>
        </w:tc>
        <w:tc>
          <w:tcPr>
            <w:tcW w:w="1819" w:type="dxa"/>
            <w:shd w:val="clear" w:color="auto" w:fill="D9D9D9" w:themeFill="background1" w:themeFillShade="D9"/>
            <w:noWrap/>
            <w:hideMark/>
          </w:tcPr>
          <w:p w14:paraId="1EF76F68" w14:textId="77777777" w:rsidR="00C1003C" w:rsidRPr="00B76DDA" w:rsidRDefault="00C1003C" w:rsidP="005D2D62">
            <w:pPr>
              <w:jc w:val="center"/>
              <w:rPr>
                <w:sz w:val="14"/>
                <w:szCs w:val="14"/>
              </w:rPr>
            </w:pPr>
            <w:r w:rsidRPr="00B76DDA">
              <w:rPr>
                <w:sz w:val="14"/>
                <w:szCs w:val="14"/>
              </w:rPr>
              <w:t>0.1962</w:t>
            </w:r>
          </w:p>
        </w:tc>
        <w:tc>
          <w:tcPr>
            <w:tcW w:w="1109" w:type="dxa"/>
            <w:shd w:val="clear" w:color="auto" w:fill="D9D9D9" w:themeFill="background1" w:themeFillShade="D9"/>
            <w:noWrap/>
            <w:hideMark/>
          </w:tcPr>
          <w:p w14:paraId="15799FC8" w14:textId="77777777" w:rsidR="00C1003C" w:rsidRPr="00B76DDA" w:rsidRDefault="00C1003C" w:rsidP="005D2D62">
            <w:pPr>
              <w:jc w:val="center"/>
              <w:rPr>
                <w:sz w:val="14"/>
                <w:szCs w:val="14"/>
              </w:rPr>
            </w:pPr>
            <w:r w:rsidRPr="00B76DDA">
              <w:rPr>
                <w:sz w:val="14"/>
                <w:szCs w:val="14"/>
              </w:rPr>
              <w:t>27.18</w:t>
            </w:r>
          </w:p>
        </w:tc>
      </w:tr>
      <w:tr w:rsidR="00C1003C" w:rsidRPr="00F14647" w14:paraId="0EFA3B1F" w14:textId="77777777" w:rsidTr="00653D5C">
        <w:trPr>
          <w:trHeight w:val="290"/>
          <w:jc w:val="center"/>
        </w:trPr>
        <w:tc>
          <w:tcPr>
            <w:tcW w:w="1042" w:type="dxa"/>
            <w:vMerge/>
            <w:shd w:val="clear" w:color="auto" w:fill="D9D9D9" w:themeFill="background1" w:themeFillShade="D9"/>
          </w:tcPr>
          <w:p w14:paraId="686D7D4C" w14:textId="01BEF0FF" w:rsidR="00C1003C" w:rsidRPr="00B76DDA" w:rsidRDefault="00C1003C" w:rsidP="005D2D62">
            <w:pPr>
              <w:jc w:val="center"/>
              <w:rPr>
                <w:b/>
                <w:bCs/>
                <w:sz w:val="14"/>
                <w:szCs w:val="14"/>
              </w:rPr>
            </w:pPr>
          </w:p>
        </w:tc>
        <w:tc>
          <w:tcPr>
            <w:tcW w:w="1263" w:type="dxa"/>
            <w:shd w:val="clear" w:color="auto" w:fill="D9D9D9" w:themeFill="background1" w:themeFillShade="D9"/>
            <w:noWrap/>
            <w:hideMark/>
          </w:tcPr>
          <w:p w14:paraId="18D8678F" w14:textId="01DBF509" w:rsidR="00C1003C" w:rsidRPr="00B76DDA" w:rsidRDefault="00C1003C" w:rsidP="005D2D62">
            <w:pPr>
              <w:jc w:val="center"/>
              <w:rPr>
                <w:b/>
                <w:bCs/>
                <w:sz w:val="14"/>
                <w:szCs w:val="14"/>
              </w:rPr>
            </w:pPr>
            <w:r>
              <w:rPr>
                <w:b/>
                <w:bCs/>
                <w:sz w:val="14"/>
                <w:szCs w:val="14"/>
              </w:rPr>
              <w:t>5%</w:t>
            </w:r>
          </w:p>
        </w:tc>
        <w:tc>
          <w:tcPr>
            <w:tcW w:w="885" w:type="dxa"/>
            <w:shd w:val="clear" w:color="auto" w:fill="D9D9D9" w:themeFill="background1" w:themeFillShade="D9"/>
            <w:noWrap/>
            <w:hideMark/>
          </w:tcPr>
          <w:p w14:paraId="4109926B" w14:textId="77777777" w:rsidR="00C1003C" w:rsidRPr="00B76DDA" w:rsidRDefault="00C1003C" w:rsidP="005D2D62">
            <w:pPr>
              <w:jc w:val="center"/>
              <w:rPr>
                <w:sz w:val="14"/>
                <w:szCs w:val="14"/>
              </w:rPr>
            </w:pPr>
            <w:r w:rsidRPr="00B76DDA">
              <w:rPr>
                <w:sz w:val="14"/>
                <w:szCs w:val="14"/>
              </w:rPr>
              <w:t>163.03</w:t>
            </w:r>
          </w:p>
        </w:tc>
        <w:tc>
          <w:tcPr>
            <w:tcW w:w="755" w:type="dxa"/>
            <w:shd w:val="clear" w:color="auto" w:fill="D9D9D9" w:themeFill="background1" w:themeFillShade="D9"/>
            <w:noWrap/>
            <w:hideMark/>
          </w:tcPr>
          <w:p w14:paraId="2742F8ED" w14:textId="77777777" w:rsidR="00C1003C" w:rsidRPr="00B76DDA" w:rsidRDefault="00C1003C" w:rsidP="005D2D62">
            <w:pPr>
              <w:jc w:val="center"/>
              <w:rPr>
                <w:sz w:val="14"/>
                <w:szCs w:val="14"/>
              </w:rPr>
            </w:pPr>
            <w:r w:rsidRPr="00B76DDA">
              <w:rPr>
                <w:sz w:val="14"/>
                <w:szCs w:val="14"/>
              </w:rPr>
              <w:t>0.49</w:t>
            </w:r>
          </w:p>
        </w:tc>
        <w:tc>
          <w:tcPr>
            <w:tcW w:w="1143" w:type="dxa"/>
            <w:shd w:val="clear" w:color="auto" w:fill="D9D9D9" w:themeFill="background1" w:themeFillShade="D9"/>
            <w:noWrap/>
            <w:hideMark/>
          </w:tcPr>
          <w:p w14:paraId="4F545EB5" w14:textId="77777777" w:rsidR="00C1003C" w:rsidRPr="00B76DDA" w:rsidRDefault="00C1003C" w:rsidP="005D2D62">
            <w:pPr>
              <w:jc w:val="center"/>
              <w:rPr>
                <w:sz w:val="14"/>
                <w:szCs w:val="14"/>
              </w:rPr>
            </w:pPr>
            <w:r w:rsidRPr="00B76DDA">
              <w:rPr>
                <w:sz w:val="14"/>
                <w:szCs w:val="14"/>
              </w:rPr>
              <w:t>82.04</w:t>
            </w:r>
          </w:p>
        </w:tc>
        <w:tc>
          <w:tcPr>
            <w:tcW w:w="1334" w:type="dxa"/>
            <w:shd w:val="clear" w:color="auto" w:fill="D9D9D9" w:themeFill="background1" w:themeFillShade="D9"/>
            <w:noWrap/>
            <w:hideMark/>
          </w:tcPr>
          <w:p w14:paraId="72C231F3" w14:textId="77777777" w:rsidR="00C1003C" w:rsidRPr="00B76DDA" w:rsidRDefault="00C1003C" w:rsidP="005D2D62">
            <w:pPr>
              <w:jc w:val="center"/>
              <w:rPr>
                <w:sz w:val="14"/>
                <w:szCs w:val="14"/>
              </w:rPr>
            </w:pPr>
            <w:r w:rsidRPr="00B76DDA">
              <w:rPr>
                <w:sz w:val="14"/>
                <w:szCs w:val="14"/>
              </w:rPr>
              <w:t>0.26</w:t>
            </w:r>
          </w:p>
        </w:tc>
        <w:tc>
          <w:tcPr>
            <w:tcW w:w="1819" w:type="dxa"/>
            <w:shd w:val="clear" w:color="auto" w:fill="D9D9D9" w:themeFill="background1" w:themeFillShade="D9"/>
            <w:noWrap/>
            <w:hideMark/>
          </w:tcPr>
          <w:p w14:paraId="1F031C35" w14:textId="77777777" w:rsidR="00C1003C" w:rsidRPr="00B76DDA" w:rsidRDefault="00C1003C" w:rsidP="005D2D62">
            <w:pPr>
              <w:jc w:val="center"/>
              <w:rPr>
                <w:sz w:val="14"/>
                <w:szCs w:val="14"/>
              </w:rPr>
            </w:pPr>
            <w:r w:rsidRPr="00B76DDA">
              <w:rPr>
                <w:sz w:val="14"/>
                <w:szCs w:val="14"/>
              </w:rPr>
              <w:t>0.2800</w:t>
            </w:r>
          </w:p>
        </w:tc>
        <w:tc>
          <w:tcPr>
            <w:tcW w:w="1109" w:type="dxa"/>
            <w:shd w:val="clear" w:color="auto" w:fill="D9D9D9" w:themeFill="background1" w:themeFillShade="D9"/>
            <w:noWrap/>
            <w:hideMark/>
          </w:tcPr>
          <w:p w14:paraId="555DEA81" w14:textId="77777777" w:rsidR="00C1003C" w:rsidRPr="00B76DDA" w:rsidRDefault="00C1003C" w:rsidP="005D2D62">
            <w:pPr>
              <w:jc w:val="center"/>
              <w:rPr>
                <w:sz w:val="14"/>
                <w:szCs w:val="14"/>
              </w:rPr>
            </w:pPr>
            <w:r w:rsidRPr="00B76DDA">
              <w:rPr>
                <w:sz w:val="14"/>
                <w:szCs w:val="14"/>
              </w:rPr>
              <w:t>83.66</w:t>
            </w:r>
          </w:p>
        </w:tc>
      </w:tr>
      <w:tr w:rsidR="00C1003C" w:rsidRPr="00F14647" w14:paraId="5C5F15F8" w14:textId="77777777" w:rsidTr="00653D5C">
        <w:trPr>
          <w:trHeight w:val="290"/>
          <w:jc w:val="center"/>
        </w:trPr>
        <w:tc>
          <w:tcPr>
            <w:tcW w:w="1042" w:type="dxa"/>
            <w:vMerge/>
            <w:shd w:val="clear" w:color="auto" w:fill="D9D9D9" w:themeFill="background1" w:themeFillShade="D9"/>
          </w:tcPr>
          <w:p w14:paraId="108EE009" w14:textId="6E88DDD5" w:rsidR="00C1003C" w:rsidRPr="00B76DDA" w:rsidRDefault="00C1003C" w:rsidP="005D2D62">
            <w:pPr>
              <w:jc w:val="center"/>
              <w:rPr>
                <w:b/>
                <w:bCs/>
                <w:sz w:val="14"/>
                <w:szCs w:val="14"/>
              </w:rPr>
            </w:pPr>
          </w:p>
        </w:tc>
        <w:tc>
          <w:tcPr>
            <w:tcW w:w="1263" w:type="dxa"/>
            <w:shd w:val="clear" w:color="auto" w:fill="D9D9D9" w:themeFill="background1" w:themeFillShade="D9"/>
            <w:noWrap/>
            <w:hideMark/>
          </w:tcPr>
          <w:p w14:paraId="30BAC916" w14:textId="4DB10801" w:rsidR="00C1003C" w:rsidRPr="00B76DDA" w:rsidRDefault="00C1003C" w:rsidP="005D2D62">
            <w:pPr>
              <w:jc w:val="center"/>
              <w:rPr>
                <w:b/>
                <w:bCs/>
                <w:sz w:val="14"/>
                <w:szCs w:val="14"/>
              </w:rPr>
            </w:pPr>
            <w:r>
              <w:rPr>
                <w:b/>
                <w:bCs/>
                <w:sz w:val="14"/>
                <w:szCs w:val="14"/>
              </w:rPr>
              <w:t>8%</w:t>
            </w:r>
          </w:p>
        </w:tc>
        <w:tc>
          <w:tcPr>
            <w:tcW w:w="885" w:type="dxa"/>
            <w:shd w:val="clear" w:color="auto" w:fill="D9D9D9" w:themeFill="background1" w:themeFillShade="D9"/>
            <w:noWrap/>
            <w:hideMark/>
          </w:tcPr>
          <w:p w14:paraId="08C12D02" w14:textId="77777777" w:rsidR="00C1003C" w:rsidRPr="00B76DDA" w:rsidRDefault="00C1003C" w:rsidP="005D2D62">
            <w:pPr>
              <w:jc w:val="center"/>
              <w:rPr>
                <w:sz w:val="14"/>
                <w:szCs w:val="14"/>
              </w:rPr>
            </w:pPr>
            <w:r w:rsidRPr="00B76DDA">
              <w:rPr>
                <w:sz w:val="14"/>
                <w:szCs w:val="14"/>
              </w:rPr>
              <w:t>651.81</w:t>
            </w:r>
          </w:p>
        </w:tc>
        <w:tc>
          <w:tcPr>
            <w:tcW w:w="755" w:type="dxa"/>
            <w:shd w:val="clear" w:color="auto" w:fill="D9D9D9" w:themeFill="background1" w:themeFillShade="D9"/>
            <w:noWrap/>
            <w:hideMark/>
          </w:tcPr>
          <w:p w14:paraId="75E85B4C" w14:textId="77777777" w:rsidR="00C1003C" w:rsidRPr="00B76DDA" w:rsidRDefault="00C1003C" w:rsidP="005D2D62">
            <w:pPr>
              <w:jc w:val="center"/>
              <w:rPr>
                <w:sz w:val="14"/>
                <w:szCs w:val="14"/>
              </w:rPr>
            </w:pPr>
            <w:r w:rsidRPr="00B76DDA">
              <w:rPr>
                <w:sz w:val="14"/>
                <w:szCs w:val="14"/>
              </w:rPr>
              <w:t>0.42</w:t>
            </w:r>
          </w:p>
        </w:tc>
        <w:tc>
          <w:tcPr>
            <w:tcW w:w="1143" w:type="dxa"/>
            <w:shd w:val="clear" w:color="auto" w:fill="D9D9D9" w:themeFill="background1" w:themeFillShade="D9"/>
            <w:noWrap/>
            <w:hideMark/>
          </w:tcPr>
          <w:p w14:paraId="6E036DF0" w14:textId="77777777" w:rsidR="00C1003C" w:rsidRPr="00B76DDA" w:rsidRDefault="00C1003C" w:rsidP="005D2D62">
            <w:pPr>
              <w:jc w:val="center"/>
              <w:rPr>
                <w:sz w:val="14"/>
                <w:szCs w:val="14"/>
              </w:rPr>
            </w:pPr>
            <w:r w:rsidRPr="00B76DDA">
              <w:rPr>
                <w:sz w:val="14"/>
                <w:szCs w:val="14"/>
              </w:rPr>
              <w:t>197.64</w:t>
            </w:r>
          </w:p>
        </w:tc>
        <w:tc>
          <w:tcPr>
            <w:tcW w:w="1334" w:type="dxa"/>
            <w:shd w:val="clear" w:color="auto" w:fill="D9D9D9" w:themeFill="background1" w:themeFillShade="D9"/>
            <w:noWrap/>
            <w:hideMark/>
          </w:tcPr>
          <w:p w14:paraId="149D8FCB" w14:textId="77777777" w:rsidR="00C1003C" w:rsidRPr="00B76DDA" w:rsidRDefault="00C1003C" w:rsidP="005D2D62">
            <w:pPr>
              <w:jc w:val="center"/>
              <w:rPr>
                <w:sz w:val="14"/>
                <w:szCs w:val="14"/>
              </w:rPr>
            </w:pPr>
            <w:r w:rsidRPr="00B76DDA">
              <w:rPr>
                <w:sz w:val="14"/>
                <w:szCs w:val="14"/>
              </w:rPr>
              <w:t>0.00</w:t>
            </w:r>
          </w:p>
        </w:tc>
        <w:tc>
          <w:tcPr>
            <w:tcW w:w="1819" w:type="dxa"/>
            <w:shd w:val="clear" w:color="auto" w:fill="D9D9D9" w:themeFill="background1" w:themeFillShade="D9"/>
            <w:noWrap/>
            <w:hideMark/>
          </w:tcPr>
          <w:p w14:paraId="7BA21F1B" w14:textId="77777777" w:rsidR="00C1003C" w:rsidRPr="00B76DDA" w:rsidRDefault="00C1003C" w:rsidP="005D2D62">
            <w:pPr>
              <w:jc w:val="center"/>
              <w:rPr>
                <w:sz w:val="14"/>
                <w:szCs w:val="14"/>
              </w:rPr>
            </w:pPr>
            <w:r w:rsidRPr="00B76DDA">
              <w:rPr>
                <w:sz w:val="14"/>
                <w:szCs w:val="14"/>
              </w:rPr>
              <w:t>0.2426</w:t>
            </w:r>
          </w:p>
        </w:tc>
        <w:tc>
          <w:tcPr>
            <w:tcW w:w="1109" w:type="dxa"/>
            <w:shd w:val="clear" w:color="auto" w:fill="D9D9D9" w:themeFill="background1" w:themeFillShade="D9"/>
            <w:noWrap/>
            <w:hideMark/>
          </w:tcPr>
          <w:p w14:paraId="15905023" w14:textId="77777777" w:rsidR="00C1003C" w:rsidRPr="00B76DDA" w:rsidRDefault="00C1003C" w:rsidP="005D2D62">
            <w:pPr>
              <w:jc w:val="center"/>
              <w:rPr>
                <w:sz w:val="14"/>
                <w:szCs w:val="14"/>
              </w:rPr>
            </w:pPr>
            <w:r w:rsidRPr="00B76DDA">
              <w:rPr>
                <w:sz w:val="14"/>
                <w:szCs w:val="14"/>
              </w:rPr>
              <w:t>252.55</w:t>
            </w:r>
          </w:p>
        </w:tc>
      </w:tr>
    </w:tbl>
    <w:p w14:paraId="2D699923" w14:textId="77777777" w:rsidR="004B4E57" w:rsidRDefault="004B4E57" w:rsidP="0005126E">
      <w:pPr>
        <w:jc w:val="both"/>
      </w:pPr>
    </w:p>
    <w:p w14:paraId="0A6793E5" w14:textId="4E19270B" w:rsidR="00603947" w:rsidRDefault="00806F10" w:rsidP="0005126E">
      <w:pPr>
        <w:jc w:val="both"/>
      </w:pPr>
      <w:r>
        <w:t>To solve th</w:t>
      </w:r>
      <w:r w:rsidR="00FC7F2B">
        <w:t>e</w:t>
      </w:r>
      <w:r>
        <w:t>s</w:t>
      </w:r>
      <w:r w:rsidR="00FC7F2B">
        <w:t xml:space="preserve">e </w:t>
      </w:r>
      <w:r>
        <w:t xml:space="preserve">two </w:t>
      </w:r>
      <w:r w:rsidR="00F616EE">
        <w:t>limitations,</w:t>
      </w:r>
      <w:r>
        <w:t xml:space="preserve"> we </w:t>
      </w:r>
      <w:r w:rsidR="00360699">
        <w:t>test</w:t>
      </w:r>
      <w:r w:rsidR="00C201A2">
        <w:t>ed</w:t>
      </w:r>
      <w:r w:rsidR="00360699">
        <w:t xml:space="preserve"> the validity of the Three </w:t>
      </w:r>
      <w:r w:rsidR="0049374B">
        <w:t>C</w:t>
      </w:r>
      <w:r w:rsidR="00360699">
        <w:t>omponent model,</w:t>
      </w:r>
      <w:r w:rsidR="00C201A2">
        <w:t xml:space="preserve"> eq</w:t>
      </w:r>
      <w:r w:rsidR="00974D95">
        <w:t>3</w:t>
      </w:r>
      <w:r w:rsidR="00C201A2">
        <w:t>,</w:t>
      </w:r>
      <w:r w:rsidR="00360699">
        <w:t xml:space="preserve"> </w:t>
      </w:r>
      <w:r w:rsidR="00A15895">
        <w:t xml:space="preserve">previously applied to concentrated emulsion systems (Caggioni </w:t>
      </w:r>
      <w:r w:rsidR="00A15895" w:rsidRPr="003F092E">
        <w:rPr>
          <w:i/>
        </w:rPr>
        <w:t>et al</w:t>
      </w:r>
      <w:r w:rsidR="0049374B">
        <w:rPr>
          <w:i/>
        </w:rPr>
        <w:t>.</w:t>
      </w:r>
      <w:r w:rsidR="00A15895">
        <w:t xml:space="preserve">), that essentially </w:t>
      </w:r>
      <w:r w:rsidR="00603947">
        <w:t>deviates from the HB description in two fundamental aspects:</w:t>
      </w:r>
    </w:p>
    <w:p w14:paraId="5661BF7A" w14:textId="46D2F8DC" w:rsidR="00EF17BC" w:rsidRDefault="00603947" w:rsidP="0005126E">
      <w:pPr>
        <w:pStyle w:val="Paragraphedeliste"/>
        <w:numPr>
          <w:ilvl w:val="0"/>
          <w:numId w:val="3"/>
        </w:numPr>
        <w:jc w:val="both"/>
      </w:pPr>
      <w:r>
        <w:t>Introduces a</w:t>
      </w:r>
      <w:r w:rsidR="000516F4">
        <w:t>n additional additive term,</w:t>
      </w:r>
      <w:r w:rsidR="007D0E14">
        <w:t xml:space="preserve"> </w:t>
      </w:r>
      <m:oMath>
        <m:sSub>
          <m:sSubPr>
            <m:ctrlPr>
              <w:rPr>
                <w:rFonts w:ascii="Cambria Math" w:hAnsi="Cambria Math"/>
                <w:i/>
              </w:rPr>
            </m:ctrlPr>
          </m:sSubPr>
          <m:e>
            <m:r>
              <w:rPr>
                <w:rFonts w:ascii="Cambria Math" w:hAnsi="Cambria Math"/>
              </w:rPr>
              <m:t>η</m:t>
            </m:r>
          </m:e>
          <m:sub>
            <m:r>
              <w:rPr>
                <w:rFonts w:ascii="Cambria Math" w:hAnsi="Cambria Math"/>
              </w:rPr>
              <m:t>bg</m:t>
            </m:r>
          </m:sub>
        </m:sSub>
        <m:acc>
          <m:accPr>
            <m:chr m:val="̇"/>
            <m:ctrlPr>
              <w:rPr>
                <w:rFonts w:ascii="Cambria Math" w:hAnsi="Cambria Math"/>
                <w:i/>
              </w:rPr>
            </m:ctrlPr>
          </m:accPr>
          <m:e>
            <m:r>
              <w:rPr>
                <w:rFonts w:ascii="Cambria Math" w:hAnsi="Cambria Math"/>
              </w:rPr>
              <m:t>γ</m:t>
            </m:r>
          </m:e>
        </m:acc>
      </m:oMath>
      <w:r w:rsidR="000516F4">
        <w:t>, on the description of the stress</w:t>
      </w:r>
      <w:r w:rsidR="007D0E14">
        <w:t xml:space="preserve"> </w:t>
      </w:r>
      <m:oMath>
        <m:r>
          <w:rPr>
            <w:rFonts w:ascii="Cambria Math" w:hAnsi="Cambria Math"/>
          </w:rPr>
          <m:t>σ</m:t>
        </m:r>
        <m:d>
          <m:dPr>
            <m:ctrlPr>
              <w:rPr>
                <w:rFonts w:ascii="Cambria Math" w:hAnsi="Cambria Math"/>
                <w:i/>
              </w:rPr>
            </m:ctrlPr>
          </m:dPr>
          <m:e>
            <m:acc>
              <m:accPr>
                <m:chr m:val="̇"/>
                <m:ctrlPr>
                  <w:rPr>
                    <w:rFonts w:ascii="Cambria Math" w:hAnsi="Cambria Math"/>
                    <w:i/>
                  </w:rPr>
                </m:ctrlPr>
              </m:accPr>
              <m:e>
                <m:r>
                  <w:rPr>
                    <w:rFonts w:ascii="Cambria Math" w:hAnsi="Cambria Math"/>
                  </w:rPr>
                  <m:t>γ</m:t>
                </m:r>
              </m:e>
            </m:acc>
          </m:e>
        </m:d>
      </m:oMath>
      <w:r w:rsidR="000516F4">
        <w:t xml:space="preserve"> </w:t>
      </w:r>
      <w:r w:rsidR="009B0AA1">
        <w:t>that account</w:t>
      </w:r>
      <w:r w:rsidR="0049374B">
        <w:t>s</w:t>
      </w:r>
      <w:r w:rsidR="009B0AA1">
        <w:t xml:space="preserve"> for a </w:t>
      </w:r>
      <w:r w:rsidR="00F616EE">
        <w:t>non-zero</w:t>
      </w:r>
      <w:r w:rsidR="009B0AA1">
        <w:t xml:space="preserve"> terminal viscosity,</w:t>
      </w:r>
      <w:r w:rsidR="00AD40EA">
        <w:t xml:space="preserve"> </w:t>
      </w:r>
      <m:oMath>
        <m:sSub>
          <m:sSubPr>
            <m:ctrlPr>
              <w:rPr>
                <w:rFonts w:ascii="Cambria Math" w:hAnsi="Cambria Math"/>
                <w:i/>
              </w:rPr>
            </m:ctrlPr>
          </m:sSubPr>
          <m:e>
            <m:r>
              <w:rPr>
                <w:rFonts w:ascii="Cambria Math" w:hAnsi="Cambria Math"/>
              </w:rPr>
              <m:t>η</m:t>
            </m:r>
          </m:e>
          <m:sub>
            <m:r>
              <w:rPr>
                <w:rFonts w:ascii="Cambria Math" w:hAnsi="Cambria Math"/>
              </w:rPr>
              <m:t>bg</m:t>
            </m:r>
          </m:sub>
        </m:sSub>
      </m:oMath>
      <w:r w:rsidR="002E4A8F">
        <w:t>. In the current formulation</w:t>
      </w:r>
      <w:r w:rsidR="00262FF0">
        <w:t>s</w:t>
      </w:r>
      <w:r w:rsidR="002E4A8F">
        <w:t xml:space="preserve"> with Newtonian continuous phase we assume this term to be independent from the </w:t>
      </w:r>
      <w:r w:rsidR="00071387">
        <w:t>shear rate but in principle a dependence could be added</w:t>
      </w:r>
      <w:r w:rsidR="00AD40EA">
        <w:t xml:space="preserve"> </w:t>
      </w:r>
      <m:oMath>
        <m:sSub>
          <m:sSubPr>
            <m:ctrlPr>
              <w:rPr>
                <w:rFonts w:ascii="Cambria Math" w:hAnsi="Cambria Math"/>
                <w:i/>
              </w:rPr>
            </m:ctrlPr>
          </m:sSubPr>
          <m:e>
            <m:r>
              <w:rPr>
                <w:rFonts w:ascii="Cambria Math" w:hAnsi="Cambria Math"/>
              </w:rPr>
              <m:t>η</m:t>
            </m:r>
          </m:e>
          <m:sub>
            <m:r>
              <w:rPr>
                <w:rFonts w:ascii="Cambria Math" w:hAnsi="Cambria Math"/>
              </w:rPr>
              <m:t>bg</m:t>
            </m:r>
          </m:sub>
        </m:sSub>
        <m:r>
          <w:rPr>
            <w:rFonts w:ascii="Cambria Math" w:hAnsi="Cambria Math"/>
          </w:rPr>
          <m:t>(</m:t>
        </m:r>
        <m:acc>
          <m:accPr>
            <m:chr m:val="̇"/>
            <m:ctrlPr>
              <w:rPr>
                <w:rFonts w:ascii="Cambria Math" w:hAnsi="Cambria Math"/>
                <w:i/>
              </w:rPr>
            </m:ctrlPr>
          </m:accPr>
          <m:e>
            <m:r>
              <w:rPr>
                <w:rFonts w:ascii="Cambria Math" w:hAnsi="Cambria Math"/>
              </w:rPr>
              <m:t>γ</m:t>
            </m:r>
          </m:e>
        </m:acc>
        <m:r>
          <w:rPr>
            <w:rFonts w:ascii="Cambria Math" w:hAnsi="Cambria Math"/>
          </w:rPr>
          <m:t>)</m:t>
        </m:r>
      </m:oMath>
      <w:r w:rsidR="00071387">
        <w:t>.</w:t>
      </w:r>
    </w:p>
    <w:p w14:paraId="708F25A2" w14:textId="7EFE3CEC" w:rsidR="00071387" w:rsidRDefault="00071387" w:rsidP="0005126E">
      <w:pPr>
        <w:pStyle w:val="Paragraphedeliste"/>
        <w:numPr>
          <w:ilvl w:val="0"/>
          <w:numId w:val="3"/>
        </w:numPr>
        <w:jc w:val="both"/>
      </w:pPr>
      <w:r>
        <w:t>Fix</w:t>
      </w:r>
      <w:r w:rsidR="006B5715">
        <w:t>es</w:t>
      </w:r>
      <w:r>
        <w:t xml:space="preserve"> the shear thinning exponent of the power law term to 0.5 as </w:t>
      </w:r>
      <w:r w:rsidR="00DC15E3">
        <w:t>predicted by different theoretical models</w:t>
      </w:r>
      <w:r w:rsidR="003F092E">
        <w:t xml:space="preserve"> </w:t>
      </w:r>
      <w:r w:rsidR="003F092E">
        <w:fldChar w:fldCharType="begin" w:fldLock="1"/>
      </w:r>
      <w:r w:rsidR="003F092E">
        <w:instrText>ADDIN CSL_CITATION {"citationItems":[{"id":"ITEM-1","itemData":{"author":[{"dropping-particle":"","family":"Seth","given":"Jyoti R","non-dropping-particle":"","parse-names":false,"suffix":""},{"dropping-particle":"","family":"Mohan","given":"Lavanya","non-dropping-particle":"","parse-names":false,"suffix":""},{"dropping-particle":"","family":"Locatelli-Champagne","given":"Clémentine","non-dropping-particle":"","parse-names":false,"suffix":""},{"dropping-particle":"","family":"Cloitre","given":"Michel","non-dropping-particle":"","parse-names":false,"suffix":""},{"dropping-particle":"","family":"Bonnecaze","given":"Roger T","non-dropping-particle":"","parse-names":false,"suffix":""}],"container-title":"Nature materials","id":"ITEM-1","issue":"11","issued":{"date-parts":[["2011"]]},"page":"838-843","publisher":"Nature Research","title":"A micromechanical model to predict the flow of soft particle glasses","type":"article-journal","volume":"10"},"uris":["http://www.mendeley.com/documents/?uuid=dfabe0ab-1b31-4b80-a883-729667039f7b"]}],"mendeley":{"formattedCitation":"(Seth, Mohan, et al. 2011)","plainTextFormattedCitation":"(Seth, Mohan, et al. 2011)"},"properties":{"noteIndex":0},"schema":"https://github.com/citation-style-language/schema/raw/master/csl-citation.json"}</w:instrText>
      </w:r>
      <w:r w:rsidR="003F092E">
        <w:fldChar w:fldCharType="separate"/>
      </w:r>
      <w:r w:rsidR="003F092E" w:rsidRPr="003F092E">
        <w:rPr>
          <w:noProof/>
        </w:rPr>
        <w:t>(Seth, Mohan, et al. 2011)</w:t>
      </w:r>
      <w:r w:rsidR="003F092E">
        <w:fldChar w:fldCharType="end"/>
      </w:r>
      <w:r w:rsidR="00DC15E3">
        <w:t>.</w:t>
      </w:r>
    </w:p>
    <w:p w14:paraId="051A5AEA" w14:textId="7C717E55" w:rsidR="006946DF" w:rsidRDefault="006946DF" w:rsidP="006946DF">
      <w:pPr>
        <w:pStyle w:val="Lgende"/>
        <w:keepNext/>
        <w:jc w:val="both"/>
      </w:pPr>
      <w:r>
        <w:t xml:space="preserve">Equation </w:t>
      </w:r>
      <w:r w:rsidR="00385904">
        <w:fldChar w:fldCharType="begin"/>
      </w:r>
      <w:r w:rsidR="00385904">
        <w:instrText xml:space="preserve"> SEQ Equation \* ARABIC </w:instrText>
      </w:r>
      <w:r w:rsidR="00385904">
        <w:fldChar w:fldCharType="separate"/>
      </w:r>
      <w:r>
        <w:rPr>
          <w:noProof/>
        </w:rPr>
        <w:t>3</w:t>
      </w:r>
      <w:r w:rsidR="00385904">
        <w:rPr>
          <w:noProof/>
        </w:rPr>
        <w:fldChar w:fldCharType="end"/>
      </w:r>
    </w:p>
    <w:p w14:paraId="78D4E38D" w14:textId="3C1E78C8" w:rsidR="00B80FBD" w:rsidRPr="00667A9D" w:rsidRDefault="00B80FBD" w:rsidP="0005126E">
      <w:pPr>
        <w:jc w:val="both"/>
        <w:rPr>
          <w:rFonts w:eastAsiaTheme="minorEastAsia"/>
        </w:rPr>
      </w:pPr>
      <m:oMathPara>
        <m:oMath>
          <m:r>
            <w:rPr>
              <w:rFonts w:ascii="Cambria Math" w:hAnsi="Cambria Math"/>
            </w:rPr>
            <m:t>σ(</m:t>
          </m:r>
          <m:acc>
            <m:accPr>
              <m:chr m:val="̇"/>
              <m:ctrlPr>
                <w:rPr>
                  <w:rFonts w:ascii="Cambria Math" w:hAnsi="Cambria Math"/>
                  <w:i/>
                </w:rPr>
              </m:ctrlPr>
            </m:accPr>
            <m:e>
              <m:r>
                <w:rPr>
                  <w:rFonts w:ascii="Cambria Math" w:hAnsi="Cambria Math"/>
                </w:rPr>
                <m:t>γ</m:t>
              </m:r>
            </m:e>
          </m:acc>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γ</m:t>
                          </m:r>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γ</m:t>
                              </m:r>
                            </m:e>
                          </m:acc>
                        </m:e>
                        <m:sub>
                          <m:r>
                            <w:rPr>
                              <w:rFonts w:ascii="Cambria Math" w:hAnsi="Cambria Math"/>
                            </w:rPr>
                            <m:t>c</m:t>
                          </m:r>
                        </m:sub>
                      </m:sSub>
                    </m:den>
                  </m:f>
                </m:e>
              </m:d>
            </m:e>
            <m:sup>
              <m:r>
                <w:rPr>
                  <w:rFonts w:ascii="Cambria Math" w:hAnsi="Cambria Math"/>
                </w:rPr>
                <m:t>0.5</m:t>
              </m:r>
            </m:sup>
          </m:sSup>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bg</m:t>
              </m:r>
            </m:sub>
          </m:sSub>
          <m:acc>
            <m:accPr>
              <m:chr m:val="̇"/>
              <m:ctrlPr>
                <w:rPr>
                  <w:rFonts w:ascii="Cambria Math" w:hAnsi="Cambria Math"/>
                  <w:i/>
                </w:rPr>
              </m:ctrlPr>
            </m:accPr>
            <m:e>
              <m:r>
                <w:rPr>
                  <w:rFonts w:ascii="Cambria Math" w:hAnsi="Cambria Math"/>
                </w:rPr>
                <m:t>γ</m:t>
              </m:r>
            </m:e>
          </m:acc>
        </m:oMath>
      </m:oMathPara>
    </w:p>
    <w:p w14:paraId="42B1A187" w14:textId="03A721CD" w:rsidR="00DC15E3" w:rsidRDefault="007440E5" w:rsidP="0DADBCC7">
      <w:pPr>
        <w:jc w:val="both"/>
        <w:rPr>
          <w:rFonts w:eastAsiaTheme="minorEastAsia"/>
        </w:rPr>
      </w:pPr>
      <w:proofErr w:type="gramStart"/>
      <w:r w:rsidRPr="0DADBCC7">
        <w:rPr>
          <w:rFonts w:eastAsiaTheme="minorEastAsia"/>
        </w:rPr>
        <w:t>Similar</w:t>
      </w:r>
      <w:r w:rsidR="005513C5">
        <w:rPr>
          <w:rFonts w:eastAsiaTheme="minorEastAsia"/>
        </w:rPr>
        <w:t>ly</w:t>
      </w:r>
      <w:proofErr w:type="gramEnd"/>
      <w:r w:rsidRPr="0DADBCC7">
        <w:rPr>
          <w:rFonts w:eastAsiaTheme="minorEastAsia"/>
        </w:rPr>
        <w:t xml:space="preserve"> to the HB model, the TC model has three parameters: the yield stress</w:t>
      </w:r>
      <w:r w:rsidR="00974D95">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y</m:t>
            </m:r>
          </m:sub>
        </m:sSub>
      </m:oMath>
      <w:r w:rsidRPr="0DADBCC7">
        <w:rPr>
          <w:rFonts w:eastAsiaTheme="minorEastAsia"/>
        </w:rPr>
        <w:t xml:space="preserve">, the critical shear rate that </w:t>
      </w:r>
      <w:r w:rsidR="008D7B02">
        <w:rPr>
          <w:rFonts w:eastAsiaTheme="minorEastAsia"/>
        </w:rPr>
        <w:t>is</w:t>
      </w:r>
      <w:r w:rsidRPr="0DADBCC7">
        <w:rPr>
          <w:rFonts w:eastAsiaTheme="minorEastAsia"/>
        </w:rPr>
        <w:t xml:space="preserve"> related to a microscopic stress relaxation time</w:t>
      </w:r>
      <w:r w:rsidR="00974D95">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γ</m:t>
                </m:r>
              </m:e>
            </m:acc>
          </m:e>
          <m:sub>
            <m:r>
              <w:rPr>
                <w:rFonts w:ascii="Cambria Math" w:hAnsi="Cambria Math"/>
              </w:rPr>
              <m:t>c</m:t>
            </m:r>
          </m:sub>
        </m:sSub>
      </m:oMath>
      <w:r w:rsidRPr="0DADBCC7">
        <w:rPr>
          <w:rFonts w:eastAsiaTheme="minorEastAsia"/>
        </w:rPr>
        <w:t xml:space="preserve"> [], and the background viscosity</w:t>
      </w:r>
      <w:r w:rsidR="00974D95">
        <w:rPr>
          <w:rFonts w:eastAsiaTheme="minorEastAsia"/>
        </w:rPr>
        <w:t xml:space="preserve"> </w:t>
      </w:r>
      <m:oMath>
        <m:sSub>
          <m:sSubPr>
            <m:ctrlPr>
              <w:rPr>
                <w:rFonts w:ascii="Cambria Math" w:hAnsi="Cambria Math"/>
                <w:i/>
              </w:rPr>
            </m:ctrlPr>
          </m:sSubPr>
          <m:e>
            <m:r>
              <w:rPr>
                <w:rFonts w:ascii="Cambria Math" w:hAnsi="Cambria Math"/>
              </w:rPr>
              <m:t>η</m:t>
            </m:r>
          </m:e>
          <m:sub>
            <m:r>
              <w:rPr>
                <w:rFonts w:ascii="Cambria Math" w:hAnsi="Cambria Math"/>
              </w:rPr>
              <m:t>bg</m:t>
            </m:r>
          </m:sub>
        </m:sSub>
      </m:oMath>
      <w:r w:rsidRPr="0DADBCC7">
        <w:rPr>
          <w:rFonts w:eastAsiaTheme="minorEastAsia"/>
        </w:rPr>
        <w:t xml:space="preserve"> that is approached at high shear rates. </w:t>
      </w:r>
    </w:p>
    <w:p w14:paraId="7A296B3B" w14:textId="0908EEA2" w:rsidR="00787F62" w:rsidRDefault="00DC15E3" w:rsidP="0005126E">
      <w:pPr>
        <w:pStyle w:val="Paragraphedeliste"/>
        <w:ind w:left="0"/>
        <w:jc w:val="both"/>
      </w:pPr>
      <w:r>
        <w:t>Th</w:t>
      </w:r>
      <w:r w:rsidR="003966EA">
        <w:t>e</w:t>
      </w:r>
      <w:r>
        <w:t>s</w:t>
      </w:r>
      <w:r w:rsidR="003966EA">
        <w:t>e</w:t>
      </w:r>
      <w:r>
        <w:t xml:space="preserve"> two </w:t>
      </w:r>
      <w:r w:rsidR="00F434EB">
        <w:t>simple yet important difference</w:t>
      </w:r>
      <w:r w:rsidR="006B5715">
        <w:t>s</w:t>
      </w:r>
      <w:r w:rsidR="00F434EB">
        <w:t xml:space="preserve"> allow us to solve the </w:t>
      </w:r>
      <w:r w:rsidR="00061063">
        <w:t xml:space="preserve">two </w:t>
      </w:r>
      <w:r w:rsidR="00F434EB">
        <w:t>limitation</w:t>
      </w:r>
      <w:r w:rsidR="00061063">
        <w:t>s</w:t>
      </w:r>
      <w:r w:rsidR="00F434EB">
        <w:t xml:space="preserve"> of the HB </w:t>
      </w:r>
      <w:r w:rsidR="003966EA">
        <w:t>model</w:t>
      </w:r>
      <w:r w:rsidR="00F434EB">
        <w:t xml:space="preserve"> </w:t>
      </w:r>
      <w:r w:rsidR="00FD0919">
        <w:t xml:space="preserve">described above: </w:t>
      </w:r>
    </w:p>
    <w:p w14:paraId="28534876" w14:textId="1D962183" w:rsidR="00787F62" w:rsidRDefault="00FD0919" w:rsidP="0005126E">
      <w:pPr>
        <w:pStyle w:val="Paragraphedeliste"/>
        <w:numPr>
          <w:ilvl w:val="0"/>
          <w:numId w:val="5"/>
        </w:numPr>
        <w:jc w:val="both"/>
      </w:pPr>
      <w:r>
        <w:t>The TC model remov</w:t>
      </w:r>
      <w:r w:rsidR="00787F62">
        <w:t>es</w:t>
      </w:r>
      <w:r>
        <w:t xml:space="preserve"> the unphysical assumption of vanishing high shear </w:t>
      </w:r>
      <w:r w:rsidR="002A3394">
        <w:t xml:space="preserve">viscosity and defines the viscosity at the high shear limit such that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acc>
                  <m:accPr>
                    <m:chr m:val="̇"/>
                    <m:ctrlPr>
                      <w:rPr>
                        <w:rFonts w:ascii="Cambria Math" w:hAnsi="Cambria Math"/>
                        <w:i/>
                      </w:rPr>
                    </m:ctrlPr>
                  </m:accPr>
                  <m:e>
                    <m:r>
                      <w:rPr>
                        <w:rFonts w:ascii="Cambria Math" w:hAnsi="Cambria Math"/>
                      </w:rPr>
                      <m:t>γ</m:t>
                    </m:r>
                  </m:e>
                </m:acc>
                <m:r>
                  <w:rPr>
                    <w:rFonts w:ascii="Cambria Math" w:hAnsi="Cambria Math"/>
                  </w:rPr>
                  <m:t>→∞</m:t>
                </m:r>
              </m:lim>
            </m:limLow>
          </m:fName>
          <m:e>
            <m:r>
              <w:rPr>
                <w:rFonts w:ascii="Cambria Math" w:hAnsi="Cambria Math"/>
              </w:rPr>
              <m:t>η</m:t>
            </m:r>
          </m:e>
        </m:func>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bg</m:t>
            </m:r>
          </m:sub>
        </m:sSub>
      </m:oMath>
    </w:p>
    <w:p w14:paraId="6F5E6B0C" w14:textId="7A742391" w:rsidR="00DD0B9C" w:rsidRDefault="00787F62" w:rsidP="0005126E">
      <w:pPr>
        <w:pStyle w:val="Paragraphedeliste"/>
        <w:numPr>
          <w:ilvl w:val="0"/>
          <w:numId w:val="5"/>
        </w:numPr>
        <w:jc w:val="both"/>
      </w:pPr>
      <w:r>
        <w:t>A</w:t>
      </w:r>
      <w:r w:rsidR="00FD0919">
        <w:t>llow</w:t>
      </w:r>
      <w:r>
        <w:t>s</w:t>
      </w:r>
      <w:r w:rsidR="00FD0919">
        <w:t xml:space="preserve"> universal rescaling of flow curves</w:t>
      </w:r>
      <w:r w:rsidR="009D7AB5">
        <w:t xml:space="preserve"> via the natural renormalization suggested by the model that implies </w:t>
      </w:r>
      <w:r w:rsidR="00D038EA">
        <w:t xml:space="preserve">subtraction of the viscous background from the stress and </w:t>
      </w:r>
      <w:r w:rsidR="00FC656A">
        <w:t>normalization to the yield stress</w:t>
      </w:r>
      <w:r w:rsidR="00CB10B7">
        <w:t>.</w:t>
      </w:r>
      <w:r w:rsidR="00FC656A">
        <w:t xml:space="preserve"> </w:t>
      </w:r>
      <w:r w:rsidR="00CB10B7">
        <w:t>O</w:t>
      </w:r>
      <w:r w:rsidR="00FC656A">
        <w:t xml:space="preserve">n the shear rate </w:t>
      </w:r>
      <w:proofErr w:type="gramStart"/>
      <w:r w:rsidR="00FC656A">
        <w:t>ax</w:t>
      </w:r>
      <w:r w:rsidR="006120E6">
        <w:t>i</w:t>
      </w:r>
      <w:r w:rsidR="00FC656A">
        <w:t>s</w:t>
      </w:r>
      <w:proofErr w:type="gramEnd"/>
      <w:r w:rsidR="00FC656A">
        <w:t xml:space="preserve"> a simple normalization with the critical shear rate parameter eq </w:t>
      </w:r>
      <w:r w:rsidR="00974D95">
        <w:t>4</w:t>
      </w:r>
      <w:r w:rsidR="00FC656A">
        <w:t>.</w:t>
      </w:r>
    </w:p>
    <w:p w14:paraId="4E5340A2" w14:textId="6F8E6957" w:rsidR="00AA2EC0" w:rsidRDefault="00AA2EC0" w:rsidP="0005126E">
      <w:pPr>
        <w:pStyle w:val="Paragraphedeliste"/>
        <w:jc w:val="both"/>
      </w:pPr>
    </w:p>
    <w:p w14:paraId="456C11E3" w14:textId="77777777" w:rsidR="00DD0B9C" w:rsidRDefault="00DD0B9C" w:rsidP="0005126E">
      <w:pPr>
        <w:pStyle w:val="Paragraphedeliste"/>
        <w:ind w:left="360"/>
        <w:jc w:val="both"/>
      </w:pPr>
    </w:p>
    <w:p w14:paraId="367DDD5A" w14:textId="5DAC1F07" w:rsidR="006946DF" w:rsidRDefault="006946DF" w:rsidP="006946DF">
      <w:pPr>
        <w:pStyle w:val="Lgende"/>
        <w:keepNext/>
        <w:jc w:val="both"/>
      </w:pPr>
      <w:r>
        <w:t xml:space="preserve">Equation </w:t>
      </w:r>
      <w:r w:rsidR="00385904">
        <w:fldChar w:fldCharType="begin"/>
      </w:r>
      <w:r w:rsidR="00385904">
        <w:instrText xml:space="preserve"> SEQ Equation \* ARABIC </w:instrText>
      </w:r>
      <w:r w:rsidR="00385904">
        <w:fldChar w:fldCharType="separate"/>
      </w:r>
      <w:r>
        <w:rPr>
          <w:noProof/>
        </w:rPr>
        <w:t>4</w:t>
      </w:r>
      <w:r w:rsidR="00385904">
        <w:rPr>
          <w:noProof/>
        </w:rPr>
        <w:fldChar w:fldCharType="end"/>
      </w:r>
    </w:p>
    <w:p w14:paraId="5219117D" w14:textId="03ECB961" w:rsidR="00DD0B9C" w:rsidRPr="00667A9D" w:rsidRDefault="00385904" w:rsidP="0005126E">
      <w:pPr>
        <w:jc w:val="both"/>
        <w:rPr>
          <w:rFonts w:eastAsiaTheme="minorEastAsia"/>
        </w:rPr>
      </w:pPr>
      <m:oMathPara>
        <m:oMath>
          <m:f>
            <m:fPr>
              <m:ctrlPr>
                <w:rPr>
                  <w:rFonts w:ascii="Cambria Math" w:hAnsi="Cambria Math"/>
                  <w:i/>
                </w:rPr>
              </m:ctrlPr>
            </m:fPr>
            <m:num>
              <m:r>
                <w:rPr>
                  <w:rFonts w:ascii="Cambria Math" w:hAnsi="Cambria Math"/>
                </w:rPr>
                <m:t>σ(</m:t>
              </m:r>
              <m:acc>
                <m:accPr>
                  <m:chr m:val="̇"/>
                  <m:ctrlPr>
                    <w:rPr>
                      <w:rFonts w:ascii="Cambria Math" w:hAnsi="Cambria Math"/>
                      <w:i/>
                    </w:rPr>
                  </m:ctrlPr>
                </m:accPr>
                <m:e>
                  <m:r>
                    <w:rPr>
                      <w:rFonts w:ascii="Cambria Math" w:hAnsi="Cambria Math"/>
                    </w:rPr>
                    <m:t>γ)</m:t>
                  </m:r>
                </m:e>
              </m:acc>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bg</m:t>
                  </m:r>
                </m:sub>
              </m:sSub>
              <m:acc>
                <m:accPr>
                  <m:chr m:val="̇"/>
                  <m:ctrlPr>
                    <w:rPr>
                      <w:rFonts w:ascii="Cambria Math" w:hAnsi="Cambria Math"/>
                      <w:i/>
                    </w:rPr>
                  </m:ctrlPr>
                </m:accPr>
                <m:e>
                  <m:r>
                    <w:rPr>
                      <w:rFonts w:ascii="Cambria Math" w:hAnsi="Cambria Math"/>
                    </w:rPr>
                    <m:t>γ</m:t>
                  </m:r>
                </m:e>
              </m:acc>
            </m:num>
            <m:den>
              <m:sSub>
                <m:sSubPr>
                  <m:ctrlPr>
                    <w:rPr>
                      <w:rFonts w:ascii="Cambria Math" w:hAnsi="Cambria Math"/>
                      <w:i/>
                    </w:rPr>
                  </m:ctrlPr>
                </m:sSubPr>
                <m:e>
                  <m:r>
                    <w:rPr>
                      <w:rFonts w:ascii="Cambria Math" w:hAnsi="Cambria Math"/>
                    </w:rPr>
                    <m:t>σ</m:t>
                  </m:r>
                </m:e>
                <m:sub>
                  <m:r>
                    <w:rPr>
                      <w:rFonts w:ascii="Cambria Math" w:hAnsi="Cambria Math"/>
                    </w:rPr>
                    <m:t>y</m:t>
                  </m:r>
                </m:sub>
              </m:sSub>
            </m:den>
          </m:f>
          <m:r>
            <w:rPr>
              <w:rFonts w:ascii="Cambria Math" w:hAnsi="Cambria Math"/>
            </w:rPr>
            <m:t>= 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γ</m:t>
                          </m:r>
                        </m:e>
                      </m:acc>
                    </m:num>
                    <m:den>
                      <m:sSub>
                        <m:sSubPr>
                          <m:ctrlPr>
                            <w:rPr>
                              <w:rFonts w:ascii="Cambria Math" w:hAnsi="Cambria Math"/>
                              <w:i/>
                            </w:rPr>
                          </m:ctrlPr>
                        </m:sSubPr>
                        <m:e>
                          <m:acc>
                            <m:accPr>
                              <m:chr m:val="̇"/>
                              <m:ctrlPr>
                                <w:rPr>
                                  <w:rFonts w:ascii="Cambria Math" w:hAnsi="Cambria Math"/>
                                  <w:i/>
                                </w:rPr>
                              </m:ctrlPr>
                            </m:accPr>
                            <m:e>
                              <m:r>
                                <w:rPr>
                                  <w:rFonts w:ascii="Cambria Math" w:hAnsi="Cambria Math"/>
                                </w:rPr>
                                <m:t>γ</m:t>
                              </m:r>
                            </m:e>
                          </m:acc>
                        </m:e>
                        <m:sub>
                          <m:r>
                            <w:rPr>
                              <w:rFonts w:ascii="Cambria Math" w:hAnsi="Cambria Math"/>
                            </w:rPr>
                            <m:t>c</m:t>
                          </m:r>
                        </m:sub>
                      </m:sSub>
                    </m:den>
                  </m:f>
                </m:e>
              </m:d>
            </m:e>
            <m:sup>
              <m:r>
                <w:rPr>
                  <w:rFonts w:ascii="Cambria Math" w:hAnsi="Cambria Math"/>
                </w:rPr>
                <m:t>0.5</m:t>
              </m:r>
            </m:sup>
          </m:sSup>
        </m:oMath>
      </m:oMathPara>
    </w:p>
    <w:p w14:paraId="0933E1CB" w14:textId="0ACC0D90" w:rsidR="00696FA4" w:rsidRDefault="008D3BB8" w:rsidP="0005126E">
      <w:pPr>
        <w:pStyle w:val="Paragraphedeliste"/>
        <w:ind w:left="0"/>
        <w:jc w:val="both"/>
      </w:pPr>
      <w:r>
        <w:t xml:space="preserve">Applying this </w:t>
      </w:r>
      <w:r w:rsidR="00696FA4">
        <w:t>normalization,</w:t>
      </w:r>
      <w:r>
        <w:t xml:space="preserve"> we expect all curves to collapse on a master curve</w:t>
      </w:r>
      <w:r w:rsidR="00EF46F7">
        <w:t xml:space="preserve"> with </w:t>
      </w:r>
      <w:r w:rsidR="00294803">
        <w:t>terminal</w:t>
      </w:r>
      <w:r w:rsidR="00EF46F7">
        <w:t xml:space="preserve"> exponent 0.5 as predicted by theoretical </w:t>
      </w:r>
      <w:proofErr w:type="gramStart"/>
      <w:r w:rsidR="00EF46F7">
        <w:t>models</w:t>
      </w:r>
      <w:r w:rsidR="00874B1C">
        <w:t>[</w:t>
      </w:r>
      <w:proofErr w:type="gramEnd"/>
      <w:r w:rsidR="00874B1C">
        <w:t>]</w:t>
      </w:r>
      <w:r w:rsidR="00EF46F7">
        <w:t>.</w:t>
      </w:r>
      <w:r w:rsidR="0063526C">
        <w:t xml:space="preserve"> For the published set of flow curve data </w:t>
      </w:r>
      <w:r w:rsidR="00696FA4">
        <w:t xml:space="preserve">from </w:t>
      </w:r>
      <w:r w:rsidR="009B63EA">
        <w:fldChar w:fldCharType="begin" w:fldLock="1"/>
      </w:r>
      <w:r w:rsidR="00B2735D">
        <w:instrText>ADDIN CSL_CITATION {"citationItems":[{"id":"ITEM-1","itemData":{"DOI":"10.1039/D0SM01196G","ISSN":"17446848","PMID":"33005911","abstract":"We explore how different types of solvent influence the rheological properties of non-aqueous Carbopol dispersions from the dilute to the jammed state. In novel non-aqueous formulations, polar solvents are used more and more frequently, because they can form Carbopol microgels without the need of any neutralizing agents. However, the swelling behaviour of Carbopol molecules in the absence of water, when ionic forces are weak, is still poorly understood. To this end, we study the swelling behaviour of Carbopol 974P NF in different polar solvents, i.e. glycerol, PEG400 and mixtures of the two solvents, by mapping the rheological behaviour of Carbopol suspensions from very dilute to highly concentrated conditions. The rheological study reveals that the onset of the jamming transition occurs at different critical polymer concentrations depending on the solvents used. Nevertheless, once the jammed state is reached, both elastic and yielding behaviours are scalable with the particle volume fraction. These results suggest that the type of solvent influences the final volume of the single Carbopol particles but does not alter the interactions between the particles. The final radius of the swollen particles is estimated from shear rheology measurements in dilute conditions, showing a decrease of the final swelling ratio of Carbopol molecules of almost 50% for PEG400 solutions, a result that confirms the shift to higher values of the critical jamming concentration obtained from linear viscoelasticity for the same solutions. This journal is","author":[{"dropping-particle":"","family":"Migliozzi","given":"Simona","non-dropping-particle":"","parse-names":false,"suffix":""},{"dropping-particle":"","family":"Meridiano","given":"Giovanni","non-dropping-particle":"","parse-names":false,"suffix":""},{"dropping-particle":"","family":"Angeli","given":"Panagiota","non-dropping-particle":"","parse-names":false,"suffix":""},{"dropping-particle":"","family":"Mazzei","given":"Luca","non-dropping-particle":"","parse-names":false,"suffix":""}],"container-title":"Soft Matter","id":"ITEM-1","issue":"42","issued":{"date-parts":[["2020","11","4"]]},"page":"9799-9815","publisher":"Royal Society of Chemistry","title":"Investigation of the swollen state of Carbopol molecules in non-aqueous solvents through rheological characterization","type":"article-journal","volume":"16"},"uris":["http://www.mendeley.com/documents/?uuid=111a9023-3b9c-3ad5-8e1c-8bf37428bc3f"]}],"mendeley":{"formattedCitation":"(Migliozzi et al. 2020)","plainTextFormattedCitation":"(Migliozzi et al. 2020)","previouslyFormattedCitation":"(Migliozzi et al. 2020)"},"properties":{"noteIndex":0},"schema":"https://github.com/citation-style-language/schema/raw/master/csl-citation.json"}</w:instrText>
      </w:r>
      <w:r w:rsidR="009B63EA">
        <w:fldChar w:fldCharType="separate"/>
      </w:r>
      <w:r w:rsidR="009B63EA" w:rsidRPr="009B63EA">
        <w:rPr>
          <w:noProof/>
        </w:rPr>
        <w:t>(Migliozzi et al. 2020)</w:t>
      </w:r>
      <w:r w:rsidR="009B63EA">
        <w:fldChar w:fldCharType="end"/>
      </w:r>
      <w:r w:rsidR="009B63EA">
        <w:t xml:space="preserve"> </w:t>
      </w:r>
      <w:r w:rsidR="00696FA4">
        <w:t>we observe that this is indeed the case as for the experimental data we will show in the following.</w:t>
      </w:r>
    </w:p>
    <w:p w14:paraId="0F0FAA4D" w14:textId="78B0DB4B" w:rsidR="00974D95" w:rsidRDefault="00974D95" w:rsidP="00195C70">
      <w:pPr>
        <w:keepNext/>
        <w:jc w:val="both"/>
      </w:pPr>
    </w:p>
    <w:p w14:paraId="46472AC2" w14:textId="33958B6C" w:rsidR="00974D95" w:rsidRDefault="002C635E" w:rsidP="00195C70">
      <w:pPr>
        <w:keepNext/>
        <w:jc w:val="both"/>
      </w:pPr>
      <w:r w:rsidRPr="002C635E">
        <w:rPr>
          <w:noProof/>
        </w:rPr>
        <w:drawing>
          <wp:inline distT="0" distB="0" distL="0" distR="0" wp14:anchorId="0B126AEE" wp14:editId="60ADC8AB">
            <wp:extent cx="5943600" cy="4570730"/>
            <wp:effectExtent l="0" t="0" r="0" b="1270"/>
            <wp:docPr id="3"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5943600" cy="4570730"/>
                    </a:xfrm>
                    <a:prstGeom prst="rect">
                      <a:avLst/>
                    </a:prstGeom>
                  </pic:spPr>
                </pic:pic>
              </a:graphicData>
            </a:graphic>
          </wp:inline>
        </w:drawing>
      </w:r>
    </w:p>
    <w:p w14:paraId="10E3A805" w14:textId="3F852B2D" w:rsidR="0015299F" w:rsidRDefault="00195C70" w:rsidP="00195C70">
      <w:pPr>
        <w:pStyle w:val="Lgende"/>
        <w:jc w:val="both"/>
      </w:pPr>
      <w:r>
        <w:t xml:space="preserve">Figure </w:t>
      </w:r>
      <w:r>
        <w:fldChar w:fldCharType="begin"/>
      </w:r>
      <w:r>
        <w:instrText>SEQ Figure \* ARABIC</w:instrText>
      </w:r>
      <w:r>
        <w:fldChar w:fldCharType="separate"/>
      </w:r>
      <w:r w:rsidR="00863835">
        <w:rPr>
          <w:noProof/>
        </w:rPr>
        <w:t>1</w:t>
      </w:r>
      <w:r>
        <w:fldChar w:fldCharType="end"/>
      </w:r>
      <w:r w:rsidR="002C635E">
        <w:t xml:space="preserve"> : Presentation of steady flow data digitized from </w:t>
      </w:r>
      <w:r w:rsidR="002C635E" w:rsidRPr="009B63EA">
        <w:rPr>
          <w:noProof/>
        </w:rPr>
        <w:t>(Migliozzi et al. 2020</w:t>
      </w:r>
      <w:r w:rsidR="002C635E">
        <w:t xml:space="preserve">). The microgel is always the same, but the solvent properties and microgel concentrations vary. </w:t>
      </w:r>
      <w:proofErr w:type="gramStart"/>
      <w:r w:rsidR="002C635E">
        <w:t>(a) :</w:t>
      </w:r>
      <w:proofErr w:type="gramEnd"/>
      <w:r w:rsidR="002C635E">
        <w:t xml:space="preserve"> Natural rescal</w:t>
      </w:r>
      <w:r w:rsidR="007F5EE6">
        <w:t>ing</w:t>
      </w:r>
      <w:r w:rsidR="002C635E">
        <w:t xml:space="preserve"> of data suggested by the </w:t>
      </w:r>
      <w:proofErr w:type="spellStart"/>
      <w:r w:rsidR="002C635E">
        <w:t>Heshell-Bulkley</w:t>
      </w:r>
      <w:proofErr w:type="spellEnd"/>
      <w:r w:rsidR="002C635E">
        <w:t xml:space="preserve"> model following equation 2. The black dashed line is </w:t>
      </w:r>
      <m:oMath>
        <m:r>
          <w:rPr>
            <w:rFonts w:ascii="Cambria Math" w:hAnsi="Cambria Math"/>
          </w:rPr>
          <m:t>1+</m:t>
        </m:r>
        <m:sSup>
          <m:sSupPr>
            <m:ctrlPr>
              <w:rPr>
                <w:rFonts w:ascii="Cambria Math" w:hAnsi="Cambria Math"/>
              </w:rPr>
            </m:ctrlPr>
          </m:sSupPr>
          <m:e>
            <m:acc>
              <m:accPr>
                <m:chr m:val="̇"/>
                <m:ctrlPr>
                  <w:rPr>
                    <w:rFonts w:ascii="Cambria Math" w:hAnsi="Cambria Math"/>
                  </w:rPr>
                </m:ctrlPr>
              </m:accPr>
              <m:e>
                <m:r>
                  <w:rPr>
                    <w:rFonts w:ascii="Cambria Math" w:hAnsi="Cambria Math"/>
                  </w:rPr>
                  <m:t>γ</m:t>
                </m:r>
              </m:e>
            </m:acc>
          </m:e>
          <m:sup>
            <m:r>
              <w:rPr>
                <w:rFonts w:ascii="Cambria Math" w:hAnsi="Cambria Math"/>
              </w:rPr>
              <m:t>0.5</m:t>
            </m:r>
          </m:sup>
        </m:sSup>
      </m:oMath>
      <w:r w:rsidR="007F5EE6">
        <w:t xml:space="preserve"> as predicted by theoretical models,</w:t>
      </w:r>
      <w:r w:rsidR="002C635E">
        <w:t xml:space="preserve"> and the grey dashed lines are </w:t>
      </w:r>
      <m:oMath>
        <m:r>
          <w:rPr>
            <w:rFonts w:ascii="Cambria Math" w:hAnsi="Cambria Math"/>
          </w:rPr>
          <m:t>1+</m:t>
        </m:r>
        <m:sSup>
          <m:sSupPr>
            <m:ctrlPr>
              <w:rPr>
                <w:rFonts w:ascii="Cambria Math" w:hAnsi="Cambria Math"/>
              </w:rPr>
            </m:ctrlPr>
          </m:sSupPr>
          <m:e>
            <m:acc>
              <m:accPr>
                <m:chr m:val="̇"/>
                <m:ctrlPr>
                  <w:rPr>
                    <w:rFonts w:ascii="Cambria Math" w:hAnsi="Cambria Math"/>
                  </w:rPr>
                </m:ctrlPr>
              </m:accPr>
              <m:e>
                <m:r>
                  <w:rPr>
                    <w:rFonts w:ascii="Cambria Math" w:hAnsi="Cambria Math"/>
                  </w:rPr>
                  <m:t>γ</m:t>
                </m:r>
              </m:e>
            </m:acc>
          </m:e>
          <m:sup>
            <m:r>
              <w:rPr>
                <w:rFonts w:ascii="Cambria Math" w:hAnsi="Cambria Math"/>
              </w:rPr>
              <m:t>n</m:t>
            </m:r>
          </m:sup>
        </m:sSup>
      </m:oMath>
      <w:r w:rsidR="007F5EE6">
        <w:rPr>
          <w:rFonts w:eastAsiaTheme="minorEastAsia"/>
        </w:rPr>
        <w:t>, using the n in table 1</w:t>
      </w:r>
      <w:r w:rsidR="002C635E">
        <w:rPr>
          <w:rFonts w:eastAsiaTheme="minorEastAsia"/>
        </w:rPr>
        <w:t xml:space="preserve"> for each sample. </w:t>
      </w:r>
      <w:proofErr w:type="gramStart"/>
      <w:r w:rsidR="002C635E">
        <w:rPr>
          <w:rFonts w:eastAsiaTheme="minorEastAsia"/>
        </w:rPr>
        <w:t>(b) :</w:t>
      </w:r>
      <w:proofErr w:type="gramEnd"/>
      <w:r w:rsidR="002C635E">
        <w:rPr>
          <w:rFonts w:eastAsiaTheme="minorEastAsia"/>
        </w:rPr>
        <w:t xml:space="preserve"> Natural rescal</w:t>
      </w:r>
      <w:r w:rsidR="007F5EE6">
        <w:rPr>
          <w:rFonts w:eastAsiaTheme="minorEastAsia"/>
        </w:rPr>
        <w:t>ing</w:t>
      </w:r>
      <w:r w:rsidR="002C635E">
        <w:rPr>
          <w:rFonts w:eastAsiaTheme="minorEastAsia"/>
        </w:rPr>
        <w:t xml:space="preserve"> suggested by the Three Component model as presented in equation 4. The black dashed line is </w:t>
      </w:r>
      <m:oMath>
        <m:r>
          <w:rPr>
            <w:rFonts w:ascii="Cambria Math" w:eastAsiaTheme="minorEastAsia" w:hAnsi="Cambria Math"/>
          </w:rPr>
          <m:t>1+</m:t>
        </m:r>
        <m:sSup>
          <m:sSupPr>
            <m:ctrlPr>
              <w:rPr>
                <w:rFonts w:ascii="Cambria Math" w:eastAsiaTheme="minorEastAsia" w:hAnsi="Cambria Math"/>
              </w:rPr>
            </m:ctrlPr>
          </m:sSupPr>
          <m:e>
            <m:acc>
              <m:accPr>
                <m:chr m:val="̇"/>
                <m:ctrlPr>
                  <w:rPr>
                    <w:rFonts w:ascii="Cambria Math" w:eastAsiaTheme="minorEastAsia" w:hAnsi="Cambria Math"/>
                  </w:rPr>
                </m:ctrlPr>
              </m:accPr>
              <m:e>
                <m:r>
                  <w:rPr>
                    <w:rFonts w:ascii="Cambria Math" w:eastAsiaTheme="minorEastAsia" w:hAnsi="Cambria Math"/>
                  </w:rPr>
                  <m:t>γ</m:t>
                </m:r>
              </m:e>
            </m:acc>
          </m:e>
          <m:sup>
            <m:r>
              <w:rPr>
                <w:rFonts w:ascii="Cambria Math" w:eastAsiaTheme="minorEastAsia" w:hAnsi="Cambria Math"/>
              </w:rPr>
              <m:t>0.5</m:t>
            </m:r>
          </m:sup>
        </m:sSup>
        <m:r>
          <w:rPr>
            <w:rFonts w:ascii="Cambria Math" w:eastAsiaTheme="minorEastAsia" w:hAnsi="Cambria Math"/>
          </w:rPr>
          <m:t xml:space="preserve"> as predicted by theoretical models</m:t>
        </m:r>
      </m:oMath>
      <w:r w:rsidR="002C635E">
        <w:rPr>
          <w:rFonts w:eastAsiaTheme="minorEastAsia"/>
        </w:rPr>
        <w:t>.</w:t>
      </w:r>
    </w:p>
    <w:p w14:paraId="2F2872B5" w14:textId="5DAF52E8" w:rsidR="00863CCB" w:rsidRDefault="00863CCB" w:rsidP="0005126E">
      <w:pPr>
        <w:jc w:val="both"/>
      </w:pPr>
      <w:r>
        <w:t>The remaining of this article will be structured this way:</w:t>
      </w:r>
    </w:p>
    <w:p w14:paraId="2A0C86FF" w14:textId="7F4C865D" w:rsidR="00863CCB" w:rsidRDefault="00F51643" w:rsidP="00863CCB">
      <w:pPr>
        <w:pStyle w:val="Paragraphedeliste"/>
        <w:numPr>
          <w:ilvl w:val="0"/>
          <w:numId w:val="6"/>
        </w:numPr>
        <w:jc w:val="both"/>
      </w:pPr>
      <w:r>
        <w:t>M</w:t>
      </w:r>
      <w:r w:rsidR="00863CCB">
        <w:t>aterial and method</w:t>
      </w:r>
      <w:r>
        <w:t>s</w:t>
      </w:r>
      <w:r w:rsidR="00685317">
        <w:t>: we describe the formulation and processing of the model system used for this investigation</w:t>
      </w:r>
    </w:p>
    <w:p w14:paraId="53D34C29" w14:textId="2E8FD99A" w:rsidR="00EC48AE" w:rsidRDefault="00F51643" w:rsidP="00E628FB">
      <w:pPr>
        <w:pStyle w:val="Paragraphedeliste"/>
        <w:numPr>
          <w:ilvl w:val="0"/>
          <w:numId w:val="6"/>
        </w:numPr>
        <w:jc w:val="both"/>
      </w:pPr>
      <w:r>
        <w:lastRenderedPageBreak/>
        <w:t>R</w:t>
      </w:r>
      <w:r w:rsidR="00EC48AE">
        <w:t xml:space="preserve">esult </w:t>
      </w:r>
      <w:proofErr w:type="gramStart"/>
      <w:r w:rsidR="00EC48AE">
        <w:t>section</w:t>
      </w:r>
      <w:r w:rsidR="00444F3D">
        <w:t xml:space="preserve"> </w:t>
      </w:r>
      <w:r w:rsidR="00685317">
        <w:t>:</w:t>
      </w:r>
      <w:proofErr w:type="gramEnd"/>
      <w:r w:rsidR="00685317">
        <w:t xml:space="preserve"> we describe the </w:t>
      </w:r>
      <w:r w:rsidR="00F0234C">
        <w:t xml:space="preserve">set of flow curves measured </w:t>
      </w:r>
      <w:r w:rsidR="00F20A14">
        <w:t xml:space="preserve">consisting of a </w:t>
      </w:r>
    </w:p>
    <w:p w14:paraId="50E21769" w14:textId="4740543B" w:rsidR="005B263A" w:rsidRDefault="005B263A" w:rsidP="009E2B19">
      <w:pPr>
        <w:pStyle w:val="Paragraphedeliste"/>
        <w:numPr>
          <w:ilvl w:val="1"/>
          <w:numId w:val="6"/>
        </w:numPr>
        <w:jc w:val="both"/>
      </w:pPr>
      <w:r>
        <w:t>Concentration sweep</w:t>
      </w:r>
    </w:p>
    <w:p w14:paraId="7E1ED011" w14:textId="75776C13" w:rsidR="00C25963" w:rsidRDefault="367A6F1A" w:rsidP="00305955">
      <w:pPr>
        <w:pStyle w:val="Paragraphedeliste"/>
        <w:numPr>
          <w:ilvl w:val="1"/>
          <w:numId w:val="6"/>
        </w:numPr>
        <w:jc w:val="both"/>
      </w:pPr>
      <w:r>
        <w:t xml:space="preserve">Temperature sweep with temperature dependent solvent viscosity </w:t>
      </w:r>
    </w:p>
    <w:p w14:paraId="4605CBCC" w14:textId="73FBCEDF" w:rsidR="00305955" w:rsidRDefault="00305955" w:rsidP="00305955">
      <w:pPr>
        <w:pStyle w:val="Paragraphedeliste"/>
        <w:numPr>
          <w:ilvl w:val="0"/>
          <w:numId w:val="6"/>
        </w:numPr>
        <w:jc w:val="both"/>
      </w:pPr>
      <w:r>
        <w:t>Discussion</w:t>
      </w:r>
    </w:p>
    <w:p w14:paraId="1E3C251E" w14:textId="753ECE4D" w:rsidR="00D8248D" w:rsidRDefault="00A0688E" w:rsidP="00D8248D">
      <w:pPr>
        <w:pStyle w:val="Paragraphedeliste"/>
        <w:numPr>
          <w:ilvl w:val="1"/>
          <w:numId w:val="6"/>
        </w:numPr>
        <w:jc w:val="both"/>
      </w:pPr>
      <w:r>
        <w:t xml:space="preserve">Comparison TC HB on one </w:t>
      </w:r>
      <w:r w:rsidR="003F741F">
        <w:t xml:space="preserve">FC with residuals </w:t>
      </w:r>
    </w:p>
    <w:p w14:paraId="393C50A7" w14:textId="14E08336" w:rsidR="003D312E" w:rsidRDefault="003D312E" w:rsidP="00D8248D">
      <w:pPr>
        <w:pStyle w:val="Paragraphedeliste"/>
        <w:numPr>
          <w:ilvl w:val="1"/>
          <w:numId w:val="6"/>
        </w:numPr>
        <w:jc w:val="both"/>
      </w:pPr>
      <w:r>
        <w:t xml:space="preserve">Table TC </w:t>
      </w:r>
      <w:r w:rsidR="004E6CA4">
        <w:t>– HB concentration sweep</w:t>
      </w:r>
    </w:p>
    <w:p w14:paraId="682D65CB" w14:textId="70009423" w:rsidR="00093063" w:rsidRDefault="004E6CA4" w:rsidP="00093063">
      <w:pPr>
        <w:pStyle w:val="Paragraphedeliste"/>
        <w:numPr>
          <w:ilvl w:val="1"/>
          <w:numId w:val="6"/>
        </w:numPr>
        <w:jc w:val="both"/>
      </w:pPr>
      <w:r>
        <w:t xml:space="preserve">Table TC- HB </w:t>
      </w:r>
      <w:r w:rsidR="00093063">
        <w:t>temperature sweep</w:t>
      </w:r>
    </w:p>
    <w:p w14:paraId="7A7DC6A2" w14:textId="0E173120" w:rsidR="00E11D26" w:rsidRDefault="00E11D26" w:rsidP="00D8248D">
      <w:pPr>
        <w:pStyle w:val="Paragraphedeliste"/>
        <w:numPr>
          <w:ilvl w:val="1"/>
          <w:numId w:val="6"/>
        </w:numPr>
        <w:jc w:val="both"/>
      </w:pPr>
      <w:r>
        <w:t>Arrhenius dependence of eta-</w:t>
      </w:r>
      <w:proofErr w:type="spellStart"/>
      <w:r>
        <w:t>bg</w:t>
      </w:r>
      <w:proofErr w:type="spellEnd"/>
      <w:r>
        <w:t xml:space="preserve"> </w:t>
      </w:r>
      <w:r w:rsidR="00A04E34">
        <w:t xml:space="preserve">and </w:t>
      </w:r>
      <w:r w:rsidR="00BD01AA">
        <w:t>(</w:t>
      </w:r>
      <w:r w:rsidR="00A04E34">
        <w:t>7x solvent viscosity</w:t>
      </w:r>
      <w:r w:rsidR="00BD01AA">
        <w:t>?)</w:t>
      </w:r>
    </w:p>
    <w:p w14:paraId="787F11E9" w14:textId="5A3568A2" w:rsidR="00E628FB" w:rsidRDefault="00E628FB" w:rsidP="00305955">
      <w:pPr>
        <w:pStyle w:val="Paragraphedeliste"/>
        <w:numPr>
          <w:ilvl w:val="1"/>
          <w:numId w:val="6"/>
        </w:numPr>
        <w:jc w:val="both"/>
      </w:pPr>
      <w:proofErr w:type="spellStart"/>
      <w:r>
        <w:t>Mastercurve</w:t>
      </w:r>
      <w:proofErr w:type="spellEnd"/>
    </w:p>
    <w:p w14:paraId="7C65E119" w14:textId="3FD0B637" w:rsidR="00272D01" w:rsidRDefault="00272D01" w:rsidP="00272D01">
      <w:pPr>
        <w:pStyle w:val="Paragraphedeliste"/>
        <w:numPr>
          <w:ilvl w:val="0"/>
          <w:numId w:val="6"/>
        </w:numPr>
        <w:jc w:val="both"/>
      </w:pPr>
      <w:r>
        <w:t>Conclusions</w:t>
      </w:r>
    </w:p>
    <w:p w14:paraId="50578B3C" w14:textId="68E74C17" w:rsidR="00762305" w:rsidRDefault="00B0154B" w:rsidP="00762305">
      <w:pPr>
        <w:pStyle w:val="Titre2"/>
      </w:pPr>
      <w:r>
        <w:t>M</w:t>
      </w:r>
      <w:r w:rsidR="00762305">
        <w:t>aterials and methods</w:t>
      </w:r>
    </w:p>
    <w:p w14:paraId="06197E9C" w14:textId="71B64174" w:rsidR="00762305" w:rsidDel="002A6E4F" w:rsidRDefault="00762305" w:rsidP="00762305">
      <w:pPr>
        <w:rPr>
          <w:del w:id="35" w:author="MARCHAND Manon" w:date="2022-05-13T13:44:00Z"/>
        </w:rPr>
      </w:pPr>
      <w:r>
        <w:t>An initial concentrated solution of Carbopol 974p</w:t>
      </w:r>
      <w:r w:rsidR="002C635E">
        <w:t xml:space="preserve"> (Lubrizol)</w:t>
      </w:r>
      <w:r>
        <w:t xml:space="preserve"> and </w:t>
      </w:r>
      <w:r w:rsidR="00557CE1">
        <w:t>propylene</w:t>
      </w:r>
      <w:r>
        <w:t xml:space="preserve"> glycol (propane-1,2-diol</w:t>
      </w:r>
      <w:r w:rsidR="00403FDD">
        <w:t>, Sigma Aldrich</w:t>
      </w:r>
      <w:r>
        <w:t>) is prepared by shearing 3</w:t>
      </w:r>
      <w:r w:rsidR="002C635E">
        <w:t xml:space="preserve"> </w:t>
      </w:r>
      <w:r>
        <w:t xml:space="preserve">wt.% of Carbopol powder in </w:t>
      </w:r>
      <w:r w:rsidR="00557CE1">
        <w:t>propylene</w:t>
      </w:r>
      <w:r>
        <w:t xml:space="preserve"> glycol at 700</w:t>
      </w:r>
      <w:r w:rsidR="00557CE1">
        <w:t>0</w:t>
      </w:r>
      <w:r w:rsidR="002C635E">
        <w:t xml:space="preserve"> </w:t>
      </w:r>
      <w:r>
        <w:t>rpm for five minutes in a high shear mixer</w:t>
      </w:r>
      <w:r w:rsidR="002C635E">
        <w:t xml:space="preserve"> (</w:t>
      </w:r>
      <w:proofErr w:type="spellStart"/>
      <w:r w:rsidR="00561387">
        <w:t>Silverson</w:t>
      </w:r>
      <w:proofErr w:type="spellEnd"/>
      <w:r w:rsidR="00561387">
        <w:t xml:space="preserve"> LS M-A</w:t>
      </w:r>
      <w:r w:rsidR="002C635E">
        <w:t>)</w:t>
      </w:r>
      <w:r>
        <w:t>.</w:t>
      </w:r>
      <w:ins w:id="36" w:author="MARCHAND Manon" w:date="2022-05-13T13:44:00Z">
        <w:r w:rsidR="002A6E4F">
          <w:t xml:space="preserve"> </w:t>
        </w:r>
      </w:ins>
      <w:r>
        <w:t xml:space="preserve">The dilutions are done while the stock solution is still highly turbid and liquid before the polymers start to swell in the </w:t>
      </w:r>
      <w:proofErr w:type="spellStart"/>
      <w:r>
        <w:t>solvent.</w:t>
      </w:r>
      <w:del w:id="37" w:author="MARCHAND Manon" w:date="2022-05-13T13:44:00Z">
        <w:r w:rsidDel="002A6E4F">
          <w:delText xml:space="preserve"> </w:delText>
        </w:r>
      </w:del>
    </w:p>
    <w:p w14:paraId="1B1AC8FE" w14:textId="2D3B26B4" w:rsidR="00762305" w:rsidRDefault="00762305" w:rsidP="00762305">
      <w:r>
        <w:t>The</w:t>
      </w:r>
      <w:proofErr w:type="spellEnd"/>
      <w:r>
        <w:t xml:space="preserve"> solutions are sonicated for six hours at 50</w:t>
      </w:r>
      <w:r w:rsidR="00A07201">
        <w:t>°</w:t>
      </w:r>
      <w:r w:rsidR="00F23EDB">
        <w:t>C</w:t>
      </w:r>
      <w:r>
        <w:t xml:space="preserve"> and then equilibrated on a rotating wheel</w:t>
      </w:r>
      <w:r w:rsidR="00A07201">
        <w:t xml:space="preserve"> at 10 rpm</w:t>
      </w:r>
      <w:r>
        <w:t xml:space="preserve"> for one week before any measurements.</w:t>
      </w:r>
    </w:p>
    <w:p w14:paraId="2826BDD5" w14:textId="40CBA6D1" w:rsidR="00762305" w:rsidRDefault="00762305" w:rsidP="00762305">
      <w:r>
        <w:t xml:space="preserve">All steps are necessary to obtain reproducible samples. In particular, a shorter time in the </w:t>
      </w:r>
      <w:proofErr w:type="spellStart"/>
      <w:r>
        <w:t>sonicator</w:t>
      </w:r>
      <w:proofErr w:type="spellEnd"/>
      <w:r>
        <w:t xml:space="preserve"> bath leads to the presence of aggregates in the samples that can easily be observed through an optical microscope. </w:t>
      </w:r>
    </w:p>
    <w:p w14:paraId="714D4F7F" w14:textId="695891DF" w:rsidR="00762305" w:rsidRDefault="00762305" w:rsidP="00762305">
      <w:r>
        <w:t xml:space="preserve">All rheological measurements are done with a commercial stress-controlled rheometer (Anton </w:t>
      </w:r>
      <w:proofErr w:type="spellStart"/>
      <w:r>
        <w:t>Paar</w:t>
      </w:r>
      <w:proofErr w:type="spellEnd"/>
      <w:r>
        <w:t xml:space="preserve"> MCR 300) within a sandblasted cone and plate geometry. The temperature is fixed to a precision of 0.01</w:t>
      </w:r>
      <w:r w:rsidR="00A07201">
        <w:t xml:space="preserve"> °</w:t>
      </w:r>
      <w:r>
        <w:t>C by a Peltier hood.</w:t>
      </w:r>
    </w:p>
    <w:p w14:paraId="3DEFA10A" w14:textId="77777777" w:rsidR="00762305" w:rsidRDefault="00762305" w:rsidP="00762305">
      <w:r>
        <w:t>Elastic moduli are extracted from the plateau value of the storage modulus obtained by imposing oscillations in the linear range for decreasing frequencies.</w:t>
      </w:r>
    </w:p>
    <w:p w14:paraId="40A1D784" w14:textId="36B92482" w:rsidR="00FD1FB5" w:rsidDel="001115EE" w:rsidRDefault="00762305" w:rsidP="00762305">
      <w:pPr>
        <w:rPr>
          <w:del w:id="38" w:author="MARCHAND Manon" w:date="2022-05-13T17:41:00Z"/>
        </w:rPr>
      </w:pPr>
      <w:r>
        <w:t xml:space="preserve">Flow curves are measured by decreasing progressively the applied shear rate and waiting for the establishment of a steady flow. Additionally, we check that applying a constant shear rate for a </w:t>
      </w:r>
      <w:proofErr w:type="gramStart"/>
      <w:r>
        <w:t>long time</w:t>
      </w:r>
      <w:proofErr w:type="gramEnd"/>
      <w:r>
        <w:t xml:space="preserve"> lead to the same steady flow </w:t>
      </w:r>
      <w:proofErr w:type="spellStart"/>
      <w:r>
        <w:t>values.</w:t>
      </w:r>
    </w:p>
    <w:p w14:paraId="67A26824" w14:textId="621DC239" w:rsidR="00495890" w:rsidRDefault="00495890" w:rsidP="006602E7">
      <w:pPr>
        <w:pStyle w:val="Titre2"/>
      </w:pPr>
      <w:r>
        <w:t>Results</w:t>
      </w:r>
      <w:proofErr w:type="spellEnd"/>
    </w:p>
    <w:p w14:paraId="1B269594" w14:textId="508CAD46" w:rsidR="00A07201" w:rsidRPr="00A07201" w:rsidRDefault="00A07201" w:rsidP="003F092E">
      <w:r>
        <w:t xml:space="preserve">An example </w:t>
      </w:r>
      <w:del w:id="39" w:author="MARCHAND Manon" w:date="2022-05-13T13:54:00Z">
        <w:r w:rsidDel="0082786A">
          <w:delText xml:space="preserve">steady </w:delText>
        </w:r>
      </w:del>
      <w:r>
        <w:t xml:space="preserve">flow curve is presented in figure </w:t>
      </w:r>
      <w:r w:rsidR="00CB23A8">
        <w:t>2</w:t>
      </w:r>
      <w:r>
        <w:t xml:space="preserve">a for a sample of 1.9 wt.% of carbopol in propylene glycol. It presents a typical yield stress material behavior with a plateau value at small shear rates. This flow curve can be described </w:t>
      </w:r>
      <w:ins w:id="40" w:author="MARCHAND Manon" w:date="2022-05-13T14:03:00Z">
        <w:r w:rsidR="00810649">
          <w:t>both</w:t>
        </w:r>
      </w:ins>
      <w:del w:id="41" w:author="MARCHAND Manon" w:date="2022-05-13T14:03:00Z">
        <w:r w:rsidDel="00810649">
          <w:delText>either</w:delText>
        </w:r>
      </w:del>
      <w:r>
        <w:t xml:space="preserve"> </w:t>
      </w:r>
      <w:ins w:id="42" w:author="MARCHAND Manon" w:date="2022-05-13T14:03:00Z">
        <w:r w:rsidR="00810649">
          <w:t>with</w:t>
        </w:r>
      </w:ins>
      <w:del w:id="43" w:author="MARCHAND Manon" w:date="2022-05-13T14:03:00Z">
        <w:r w:rsidDel="00810649">
          <w:delText>by</w:delText>
        </w:r>
      </w:del>
      <w:r>
        <w:t xml:space="preserve"> the </w:t>
      </w:r>
      <w:proofErr w:type="spellStart"/>
      <w:r>
        <w:t>Hershell-Bulkley</w:t>
      </w:r>
      <w:proofErr w:type="spellEnd"/>
      <w:r>
        <w:t xml:space="preserve"> </w:t>
      </w:r>
      <w:ins w:id="44" w:author="MARCHAND Manon" w:date="2022-05-13T14:03:00Z">
        <w:r w:rsidR="00810649">
          <w:t>and</w:t>
        </w:r>
      </w:ins>
      <w:del w:id="45" w:author="MARCHAND Manon" w:date="2022-05-13T14:03:00Z">
        <w:r w:rsidDel="00810649">
          <w:delText>or</w:delText>
        </w:r>
      </w:del>
      <w:r>
        <w:t xml:space="preserve"> by the Three-Component model.  </w:t>
      </w:r>
      <w:r w:rsidR="00197DFF">
        <w:t>The fit quality, represented</w:t>
      </w:r>
      <w:r w:rsidR="00CB23A8">
        <w:t xml:space="preserve"> in figure 2b</w:t>
      </w:r>
      <w:r w:rsidR="00197DFF">
        <w:t xml:space="preserve"> in terms of residuals between the fit and </w:t>
      </w:r>
      <w:r w:rsidR="00C3078B">
        <w:t xml:space="preserve">the data is </w:t>
      </w:r>
      <w:ins w:id="46" w:author="MARCHAND Manon" w:date="2022-05-13T13:46:00Z">
        <w:r w:rsidR="002A6E4F">
          <w:t>similar for both models. The Akaike Information Criterion (cite</w:t>
        </w:r>
      </w:ins>
      <w:ins w:id="47" w:author="MARCHAND Manon" w:date="2022-05-13T13:48:00Z">
        <w:r w:rsidR="002A6E4F">
          <w:t xml:space="preserve"> </w:t>
        </w:r>
        <w:proofErr w:type="spellStart"/>
        <w:r w:rsidR="002A6E4F">
          <w:t>doi</w:t>
        </w:r>
        <w:proofErr w:type="spellEnd"/>
        <w:r w:rsidR="002A6E4F">
          <w:t xml:space="preserve"> : </w:t>
        </w:r>
        <w:r w:rsidR="002A6E4F">
          <w:fldChar w:fldCharType="begin"/>
        </w:r>
        <w:r w:rsidR="002A6E4F">
          <w:instrText xml:space="preserve"> HYPERLINK "https://doi.org/10.1109/TAC.1974.1100705" \t "_blank" </w:instrText>
        </w:r>
        <w:r w:rsidR="002A6E4F">
          <w:fldChar w:fldCharType="separate"/>
        </w:r>
        <w:r w:rsidR="002A6E4F">
          <w:rPr>
            <w:rStyle w:val="Lienhypertexte"/>
          </w:rPr>
          <w:t>10.1109/TAC.1974.1100705</w:t>
        </w:r>
        <w:r w:rsidR="002A6E4F">
          <w:fldChar w:fldCharType="end"/>
        </w:r>
      </w:ins>
      <w:ins w:id="48" w:author="MARCHAND Manon" w:date="2022-05-13T13:46:00Z">
        <w:r w:rsidR="002A6E4F">
          <w:t>)</w:t>
        </w:r>
      </w:ins>
      <w:ins w:id="49" w:author="MARCHAND Manon" w:date="2022-05-13T13:48:00Z">
        <w:r w:rsidR="002A6E4F">
          <w:t xml:space="preserve"> (AIC) quantifies </w:t>
        </w:r>
      </w:ins>
      <w:ins w:id="50" w:author="MARCHAND Manon" w:date="2022-05-13T13:53:00Z">
        <w:r w:rsidR="0082786A">
          <w:t>the quality of a model adjusted to data by assessing</w:t>
        </w:r>
      </w:ins>
      <w:ins w:id="51" w:author="MARCHAND Manon" w:date="2022-05-13T13:54:00Z">
        <w:r w:rsidR="0082786A">
          <w:t xml:space="preserve"> </w:t>
        </w:r>
      </w:ins>
      <w:ins w:id="52" w:author="MARCHAND Manon" w:date="2022-05-13T13:48:00Z">
        <w:r w:rsidR="002A6E4F">
          <w:t>the quality of fit with additional constrains on the number of fitting parameters</w:t>
        </w:r>
      </w:ins>
      <w:ins w:id="53" w:author="MARCHAND Manon" w:date="2022-05-13T13:51:00Z">
        <w:r w:rsidR="002A6E4F">
          <w:t>.</w:t>
        </w:r>
      </w:ins>
      <w:ins w:id="54" w:author="MARCHAND Manon" w:date="2022-05-13T14:04:00Z">
        <w:r w:rsidR="00810649">
          <w:t xml:space="preserve"> This criterion is widely used to avoid both over and under fitting.</w:t>
        </w:r>
      </w:ins>
      <w:ins w:id="55" w:author="MARCHAND Manon" w:date="2022-05-13T13:51:00Z">
        <w:r w:rsidR="002A6E4F">
          <w:t xml:space="preserve"> In this case, </w:t>
        </w:r>
      </w:ins>
      <w:ins w:id="56" w:author="MARCHAND Manon" w:date="2022-05-13T13:52:00Z">
        <w:r w:rsidR="002A6E4F">
          <w:t xml:space="preserve">which is representative of every flow curve </w:t>
        </w:r>
      </w:ins>
      <w:ins w:id="57" w:author="MARCHAND Manon" w:date="2022-05-13T14:05:00Z">
        <w:r w:rsidR="00810649">
          <w:t xml:space="preserve">observed </w:t>
        </w:r>
      </w:ins>
      <w:ins w:id="58" w:author="MARCHAND Manon" w:date="2022-05-13T13:52:00Z">
        <w:r w:rsidR="002A6E4F">
          <w:t>in this study, the AIC values are extremely small</w:t>
        </w:r>
      </w:ins>
      <w:ins w:id="59" w:author="MARCHAND Manon" w:date="2022-05-13T14:02:00Z">
        <w:r w:rsidR="0082786A">
          <w:t xml:space="preserve"> for both the TC and HB models, see figure 2</w:t>
        </w:r>
      </w:ins>
      <w:ins w:id="60" w:author="MARCHAND Manon" w:date="2022-05-13T13:52:00Z">
        <w:r w:rsidR="002A6E4F">
          <w:t xml:space="preserve">. This ensures that </w:t>
        </w:r>
      </w:ins>
      <w:ins w:id="61" w:author="MARCHAND Manon" w:date="2022-05-13T14:02:00Z">
        <w:r w:rsidR="0082786A">
          <w:t>the two</w:t>
        </w:r>
      </w:ins>
      <w:ins w:id="62" w:author="MARCHAND Manon" w:date="2022-05-13T13:52:00Z">
        <w:r w:rsidR="002A6E4F">
          <w:t xml:space="preserve"> models can </w:t>
        </w:r>
      </w:ins>
      <w:ins w:id="63" w:author="MARCHAND Manon" w:date="2022-05-13T13:53:00Z">
        <w:r w:rsidR="002A6E4F">
          <w:t xml:space="preserve">be considered good. </w:t>
        </w:r>
      </w:ins>
    </w:p>
    <w:p w14:paraId="5516402B" w14:textId="77777777" w:rsidR="008B0F40" w:rsidRDefault="008B0F40" w:rsidP="008B0F40">
      <w:pPr>
        <w:keepNext/>
      </w:pPr>
      <w:r w:rsidRPr="00E75461">
        <w:rPr>
          <w:noProof/>
        </w:rPr>
        <w:lastRenderedPageBreak/>
        <w:drawing>
          <wp:inline distT="0" distB="0" distL="0" distR="0" wp14:anchorId="4DF771A1" wp14:editId="28CF01B6">
            <wp:extent cx="5943600" cy="1995170"/>
            <wp:effectExtent l="0" t="0" r="0" b="508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95170"/>
                    </a:xfrm>
                    <a:prstGeom prst="rect">
                      <a:avLst/>
                    </a:prstGeom>
                  </pic:spPr>
                </pic:pic>
              </a:graphicData>
            </a:graphic>
          </wp:inline>
        </w:drawing>
      </w:r>
    </w:p>
    <w:p w14:paraId="51A8A60F" w14:textId="6A753839" w:rsidR="008B0F40" w:rsidRDefault="008B0F40" w:rsidP="008B0F40">
      <w:pPr>
        <w:pStyle w:val="Lgende"/>
      </w:pPr>
      <w:r>
        <w:t>Figure 2</w:t>
      </w:r>
      <w:r w:rsidR="0082786A">
        <w:t xml:space="preserve"> </w:t>
      </w:r>
      <w:r>
        <w:t xml:space="preserve">(A) Steady flow curve for a sample of 1.9 wt.% of carbopol in </w:t>
      </w:r>
      <w:proofErr w:type="spellStart"/>
      <w:r>
        <w:t>propylen</w:t>
      </w:r>
      <w:proofErr w:type="spellEnd"/>
      <w:r>
        <w:t xml:space="preserve"> glycol</w:t>
      </w:r>
      <w:ins w:id="64" w:author="MARCHAND Manon" w:date="2022-05-13T14:07:00Z">
        <w:r w:rsidR="00810649">
          <w:t xml:space="preserve"> at 20°C</w:t>
        </w:r>
      </w:ins>
      <w:r>
        <w:t xml:space="preserve">. The blue line is a fit of the data with the three-component model. The parameters are </w:t>
      </w:r>
      <w:proofErr w:type="spellStart"/>
      <w:r>
        <w:t>σys</w:t>
      </w:r>
      <w:proofErr w:type="spellEnd"/>
      <w:r>
        <w:t xml:space="preserve"> = 3.6 ± 0.1 Pa, γ˙ c = 0.032 ± 0.001 s −</w:t>
      </w:r>
      <w:proofErr w:type="gramStart"/>
      <w:r>
        <w:t>1 ,</w:t>
      </w:r>
      <w:proofErr w:type="gramEnd"/>
      <w:r>
        <w:t xml:space="preserve"> and η∞ = 0.476 ± 0.005 </w:t>
      </w:r>
      <w:proofErr w:type="spellStart"/>
      <w:r>
        <w:t>Pa·s</w:t>
      </w:r>
      <w:proofErr w:type="spellEnd"/>
      <w:r>
        <w:t xml:space="preserve"> with an AIC of −282. The dotted red line is a fit to the </w:t>
      </w:r>
      <w:proofErr w:type="spellStart"/>
      <w:r>
        <w:t>Hershell</w:t>
      </w:r>
      <w:ins w:id="65" w:author="MARCHAND Manon" w:date="2022-05-13T13:51:00Z">
        <w:r w:rsidR="002A6E4F">
          <w:t>-</w:t>
        </w:r>
      </w:ins>
      <w:r>
        <w:t>Bulkley</w:t>
      </w:r>
      <w:proofErr w:type="spellEnd"/>
      <w:r>
        <w:t xml:space="preserve"> model with the parameters </w:t>
      </w:r>
      <w:proofErr w:type="spellStart"/>
      <w:r>
        <w:t>σys</w:t>
      </w:r>
      <w:proofErr w:type="spellEnd"/>
      <w:r>
        <w:t xml:space="preserve"> = 4.6 ± 0.2 Pa, n = 0.604 ± 0.004, and K = 16.1 ± 0.3 </w:t>
      </w:r>
      <w:proofErr w:type="spellStart"/>
      <w:r>
        <w:t>Pa·s</w:t>
      </w:r>
      <w:proofErr w:type="spellEnd"/>
      <w:r>
        <w:t xml:space="preserve"> 1/n with an AIC of −109. (B) Final residuals after adjustment of the </w:t>
      </w:r>
      <w:proofErr w:type="gramStart"/>
      <w:r>
        <w:t>three component</w:t>
      </w:r>
      <w:proofErr w:type="gramEnd"/>
      <w:r>
        <w:t xml:space="preserve"> model and the </w:t>
      </w:r>
      <w:proofErr w:type="spellStart"/>
      <w:r>
        <w:t>HershellBulkley</w:t>
      </w:r>
      <w:proofErr w:type="spellEnd"/>
      <w:r>
        <w:t xml:space="preserve"> model to the flow curve data.</w:t>
      </w:r>
    </w:p>
    <w:p w14:paraId="557BEFED" w14:textId="0EB04313" w:rsidR="00A07201" w:rsidRDefault="00A07201" w:rsidP="00A07201"/>
    <w:p w14:paraId="1B09D991" w14:textId="2F49ABBF" w:rsidR="00A07201" w:rsidRDefault="0082786A" w:rsidP="00A07201">
      <w:pPr>
        <w:rPr>
          <w:ins w:id="66" w:author="MARCHAND Manon" w:date="2022-05-13T14:00:00Z"/>
        </w:rPr>
      </w:pPr>
      <w:ins w:id="67" w:author="MARCHAND Manon" w:date="2022-05-13T13:55:00Z">
        <w:r>
          <w:t xml:space="preserve">Thus, the distinction between the </w:t>
        </w:r>
        <w:proofErr w:type="spellStart"/>
        <w:r>
          <w:t>Hershell-Bulkley</w:t>
        </w:r>
        <w:proofErr w:type="spellEnd"/>
        <w:r>
          <w:t xml:space="preserve"> model and the </w:t>
        </w:r>
      </w:ins>
      <w:ins w:id="68" w:author="MARCHAND Manon" w:date="2022-05-13T13:56:00Z">
        <w:r>
          <w:t xml:space="preserve">Three-Component model cannot be </w:t>
        </w:r>
      </w:ins>
      <w:ins w:id="69" w:author="MARCHAND Manon" w:date="2022-05-13T13:57:00Z">
        <w:r>
          <w:t>inferred</w:t>
        </w:r>
      </w:ins>
      <w:ins w:id="70" w:author="MARCHAND Manon" w:date="2022-05-13T13:56:00Z">
        <w:r>
          <w:t xml:space="preserve"> </w:t>
        </w:r>
      </w:ins>
      <w:ins w:id="71" w:author="MARCHAND Manon" w:date="2022-05-13T13:57:00Z">
        <w:r>
          <w:t>from</w:t>
        </w:r>
      </w:ins>
      <w:ins w:id="72" w:author="MARCHAND Manon" w:date="2022-05-13T13:58:00Z">
        <w:r>
          <w:t xml:space="preserve"> arguments on model selection criteria</w:t>
        </w:r>
      </w:ins>
      <w:ins w:id="73" w:author="MARCHAND Manon" w:date="2022-05-13T13:57:00Z">
        <w:r>
          <w:t xml:space="preserve">. In this study, we design an experiment which </w:t>
        </w:r>
      </w:ins>
      <w:ins w:id="74" w:author="MARCHAND Manon" w:date="2022-05-13T13:59:00Z">
        <w:r>
          <w:t xml:space="preserve">clearly highlights the additional physical meaning brought by the viscosity </w:t>
        </w:r>
      </w:ins>
      <w:ins w:id="75" w:author="MARCHAND Manon" w:date="2022-05-13T14:00:00Z">
        <w:r>
          <w:t>term in the TC model</w:t>
        </w:r>
      </w:ins>
      <w:ins w:id="76" w:author="MARCHAND Manon" w:date="2022-05-13T13:59:00Z">
        <w:r>
          <w:t xml:space="preserve"> to the description of the flow</w:t>
        </w:r>
      </w:ins>
      <w:ins w:id="77" w:author="MARCHAND Manon" w:date="2022-05-13T14:00:00Z">
        <w:r>
          <w:t xml:space="preserve">. </w:t>
        </w:r>
      </w:ins>
    </w:p>
    <w:p w14:paraId="2357D6D3" w14:textId="77777777" w:rsidR="00810649" w:rsidRDefault="0082786A" w:rsidP="00A07201">
      <w:pPr>
        <w:rPr>
          <w:ins w:id="78" w:author="MARCHAND Manon" w:date="2022-05-13T14:08:00Z"/>
        </w:rPr>
      </w:pPr>
      <w:ins w:id="79" w:author="MARCHAND Manon" w:date="2022-05-13T14:00:00Z">
        <w:r>
          <w:t xml:space="preserve">We use a unique sample of Carbopol in propylene glycol and probe its flow properties </w:t>
        </w:r>
      </w:ins>
      <w:ins w:id="80" w:author="MARCHAND Manon" w:date="2022-05-13T14:05:00Z">
        <w:r w:rsidR="00810649">
          <w:t xml:space="preserve">at different temperatures. </w:t>
        </w:r>
      </w:ins>
      <w:ins w:id="81" w:author="MARCHAND Manon" w:date="2022-05-13T14:07:00Z">
        <w:r w:rsidR="00810649">
          <w:t xml:space="preserve">This sample is chosen </w:t>
        </w:r>
      </w:ins>
      <w:ins w:id="82" w:author="MARCHAND Manon" w:date="2022-05-13T14:08:00Z">
        <w:r w:rsidR="00810649">
          <w:t>just above the jamming transition of the system, see figure 3a and b.</w:t>
        </w:r>
      </w:ins>
    </w:p>
    <w:p w14:paraId="355A3133" w14:textId="6EE37CC9" w:rsidR="0082786A" w:rsidRDefault="00810649" w:rsidP="00A07201">
      <w:pPr>
        <w:rPr>
          <w:ins w:id="83" w:author="MARCHAND Manon" w:date="2022-05-13T14:54:00Z"/>
        </w:rPr>
      </w:pPr>
      <w:ins w:id="84" w:author="MARCHAND Manon" w:date="2022-05-13T14:08:00Z">
        <w:r>
          <w:t>Changing only the temperature but not the composition of the sample</w:t>
        </w:r>
      </w:ins>
      <w:ins w:id="85" w:author="MARCHAND Manon" w:date="2022-05-13T14:05:00Z">
        <w:r>
          <w:t xml:space="preserve"> </w:t>
        </w:r>
      </w:ins>
      <w:ins w:id="86" w:author="MARCHAND Manon" w:date="2022-05-13T14:06:00Z">
        <w:r>
          <w:t xml:space="preserve">has the advantage of decoupling the contributions of the continuous phase, </w:t>
        </w:r>
      </w:ins>
      <w:ins w:id="87" w:author="MARCHAND Manon" w:date="2022-05-13T14:09:00Z">
        <w:r>
          <w:t xml:space="preserve">which packing is </w:t>
        </w:r>
      </w:ins>
      <w:ins w:id="88" w:author="MARCHAND Manon" w:date="2022-05-13T14:06:00Z">
        <w:r>
          <w:t>globally unaffected by temperature changes, from the continuous phase contributio</w:t>
        </w:r>
      </w:ins>
      <w:ins w:id="89" w:author="MARCHAND Manon" w:date="2022-05-13T14:07:00Z">
        <w:r>
          <w:t xml:space="preserve">ns. </w:t>
        </w:r>
      </w:ins>
      <w:ins w:id="90" w:author="MARCHAND Manon" w:date="2022-05-13T14:09:00Z">
        <w:r>
          <w:t>The chosen solvent</w:t>
        </w:r>
      </w:ins>
      <w:ins w:id="91" w:author="MARCHAND Manon" w:date="2022-05-13T14:10:00Z">
        <w:r>
          <w:t>, propylene glycol,</w:t>
        </w:r>
      </w:ins>
      <w:ins w:id="92" w:author="MARCHAND Manon" w:date="2022-05-13T14:09:00Z">
        <w:r>
          <w:t xml:space="preserve"> </w:t>
        </w:r>
      </w:ins>
      <w:ins w:id="93" w:author="MARCHAND Manon" w:date="2022-05-13T14:50:00Z">
        <w:r w:rsidR="00385904">
          <w:t>presents a</w:t>
        </w:r>
      </w:ins>
      <w:ins w:id="94" w:author="MARCHAND Manon" w:date="2022-05-13T14:09:00Z">
        <w:r>
          <w:t xml:space="preserve"> chan</w:t>
        </w:r>
      </w:ins>
      <w:ins w:id="95" w:author="MARCHAND Manon" w:date="2022-05-13T14:10:00Z">
        <w:r>
          <w:t>g</w:t>
        </w:r>
      </w:ins>
      <w:ins w:id="96" w:author="MARCHAND Manon" w:date="2022-05-13T14:09:00Z">
        <w:r>
          <w:t xml:space="preserve">e of one order of magnitude </w:t>
        </w:r>
      </w:ins>
      <w:ins w:id="97" w:author="MARCHAND Manon" w:date="2022-05-13T14:50:00Z">
        <w:r w:rsidR="00385904">
          <w:t xml:space="preserve">in viscosity </w:t>
        </w:r>
      </w:ins>
      <w:ins w:id="98" w:author="MARCHAND Manon" w:date="2022-05-13T14:09:00Z">
        <w:r>
          <w:t>upon a temperature modification from 10</w:t>
        </w:r>
      </w:ins>
      <w:ins w:id="99" w:author="MARCHAND Manon" w:date="2022-05-13T14:10:00Z">
        <w:r>
          <w:t xml:space="preserve"> °C to 50 °C, see </w:t>
        </w:r>
      </w:ins>
      <w:ins w:id="100" w:author="MARCHAND Manon" w:date="2022-05-13T14:50:00Z">
        <w:r w:rsidR="00385904">
          <w:t>figure 3b.</w:t>
        </w:r>
      </w:ins>
      <w:ins w:id="101" w:author="MARCHAND Manon" w:date="2022-05-13T14:51:00Z">
        <w:r w:rsidR="00385904">
          <w:t xml:space="preserve"> This decoupling is directly readable on th</w:t>
        </w:r>
      </w:ins>
      <w:ins w:id="102" w:author="MARCHAND Manon" w:date="2022-05-13T14:52:00Z">
        <w:r w:rsidR="00385904">
          <w:t xml:space="preserve">e flow curves at different temperatures (fig 3a). </w:t>
        </w:r>
      </w:ins>
      <w:ins w:id="103" w:author="MARCHAND Manon" w:date="2022-05-13T14:53:00Z">
        <w:r w:rsidR="008775C5">
          <w:t xml:space="preserve">The slope of the high shear regime </w:t>
        </w:r>
        <w:proofErr w:type="gramStart"/>
        <w:r w:rsidR="008775C5">
          <w:t>are</w:t>
        </w:r>
        <w:proofErr w:type="gramEnd"/>
        <w:r w:rsidR="008775C5">
          <w:t xml:space="preserve"> directly affected by the temperature changes while the yield stress values, read from the small shear</w:t>
        </w:r>
      </w:ins>
      <w:ins w:id="104" w:author="MARCHAND Manon" w:date="2022-05-13T14:54:00Z">
        <w:r w:rsidR="008775C5">
          <w:t xml:space="preserve"> behavior are smaller. </w:t>
        </w:r>
      </w:ins>
    </w:p>
    <w:p w14:paraId="28371AE4" w14:textId="20976EBF" w:rsidR="008775C5" w:rsidRDefault="008775C5" w:rsidP="00A07201">
      <w:pPr>
        <w:rPr>
          <w:ins w:id="105" w:author="MARCHAND Manon" w:date="2022-05-13T14:11:00Z"/>
        </w:rPr>
      </w:pPr>
      <w:ins w:id="106" w:author="MARCHAND Manon" w:date="2022-05-13T14:54:00Z">
        <w:r>
          <w:t>To highlight these observations, the flow curves are all fitted with the TC model. The parameters of the TC model are p</w:t>
        </w:r>
      </w:ins>
      <w:ins w:id="107" w:author="MARCHAND Manon" w:date="2022-05-13T14:55:00Z">
        <w:r>
          <w:t xml:space="preserve">resented in figure </w:t>
        </w:r>
      </w:ins>
    </w:p>
    <w:p w14:paraId="1F9B8C3A" w14:textId="77777777" w:rsidR="00810649" w:rsidRDefault="00810649" w:rsidP="00A07201"/>
    <w:p w14:paraId="79CD815B" w14:textId="77777777" w:rsidR="00A07201" w:rsidRPr="00A07201" w:rsidRDefault="00A07201" w:rsidP="003F092E"/>
    <w:p w14:paraId="6068413A" w14:textId="77777777" w:rsidR="005A7DED" w:rsidRDefault="005A7DED" w:rsidP="005A7DED"/>
    <w:p w14:paraId="7C0D9DF0" w14:textId="579EC58C" w:rsidR="002517A6" w:rsidRDefault="005A7DED" w:rsidP="002517A6">
      <w:pPr>
        <w:keepNext/>
        <w:rPr>
          <w:ins w:id="108" w:author="MARCHAND Manon" w:date="2022-05-13T17:40:00Z"/>
        </w:rPr>
      </w:pPr>
      <w:del w:id="109" w:author="MARCHAND Manon" w:date="2022-05-13T17:11:00Z">
        <w:r w:rsidRPr="005A7DED" w:rsidDel="00AD4B59">
          <w:rPr>
            <w:noProof/>
          </w:rPr>
          <w:lastRenderedPageBreak/>
          <w:drawing>
            <wp:inline distT="0" distB="0" distL="0" distR="0" wp14:anchorId="22300DA1" wp14:editId="56A0EB48">
              <wp:extent cx="5943600" cy="23107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10765"/>
                      </a:xfrm>
                      <a:prstGeom prst="rect">
                        <a:avLst/>
                      </a:prstGeom>
                    </pic:spPr>
                  </pic:pic>
                </a:graphicData>
              </a:graphic>
            </wp:inline>
          </w:drawing>
        </w:r>
      </w:del>
      <w:ins w:id="110" w:author="MARCHAND Manon" w:date="2022-05-13T17:14:00Z">
        <w:r w:rsidR="001755BA" w:rsidRPr="001755BA">
          <w:drawing>
            <wp:inline distT="0" distB="0" distL="0" distR="0" wp14:anchorId="27F5E5C3" wp14:editId="38FA1A55">
              <wp:extent cx="5943600" cy="1984375"/>
              <wp:effectExtent l="0" t="0" r="0" b="0"/>
              <wp:docPr id="13" name="Graphiqu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943600" cy="1984375"/>
                      </a:xfrm>
                      <a:prstGeom prst="rect">
                        <a:avLst/>
                      </a:prstGeom>
                    </pic:spPr>
                  </pic:pic>
                </a:graphicData>
              </a:graphic>
            </wp:inline>
          </w:drawing>
        </w:r>
      </w:ins>
    </w:p>
    <w:p w14:paraId="010D6268" w14:textId="67192645" w:rsidR="00AE7088" w:rsidRDefault="00AE7088" w:rsidP="002517A6">
      <w:pPr>
        <w:keepNext/>
        <w:rPr>
          <w:ins w:id="111" w:author="MARCHAND Manon" w:date="2022-05-13T17:13:00Z"/>
        </w:rPr>
      </w:pPr>
    </w:p>
    <w:p w14:paraId="7BCA75FD" w14:textId="77777777" w:rsidR="001755BA" w:rsidRDefault="001755BA" w:rsidP="002517A6">
      <w:pPr>
        <w:keepNext/>
      </w:pPr>
    </w:p>
    <w:p w14:paraId="511CBBDD" w14:textId="17667F87" w:rsidR="005A7DED" w:rsidRDefault="002517A6" w:rsidP="002517A6">
      <w:pPr>
        <w:pStyle w:val="Lgende"/>
      </w:pPr>
      <w:r>
        <w:t xml:space="preserve">Figure </w:t>
      </w:r>
      <w:r w:rsidR="00CB23A8">
        <w:t xml:space="preserve">3: </w:t>
      </w:r>
      <w:r w:rsidR="000804CF">
        <w:t xml:space="preserve">Concentration series of Carbopol 974p microgels in </w:t>
      </w:r>
      <w:proofErr w:type="spellStart"/>
      <w:r w:rsidR="000804CF">
        <w:t>propylen</w:t>
      </w:r>
      <w:proofErr w:type="spellEnd"/>
      <w:r w:rsidR="000804CF">
        <w:t xml:space="preserve"> glycol. All measurements in this figure are at 20◦C. (A) Dynamic yield stress</w:t>
      </w:r>
      <w:r w:rsidR="00A07201">
        <w:t xml:space="preserve"> </w:t>
      </w:r>
      <m:oMath>
        <m:sSub>
          <m:sSubPr>
            <m:ctrlPr>
              <w:rPr>
                <w:rFonts w:ascii="Cambria Math" w:hAnsi="Cambria Math"/>
              </w:rPr>
            </m:ctrlPr>
          </m:sSubPr>
          <m:e>
            <m:r>
              <w:rPr>
                <w:rFonts w:ascii="Cambria Math" w:hAnsi="Cambria Math"/>
              </w:rPr>
              <m:t>σ</m:t>
            </m:r>
          </m:e>
          <m:sub>
            <m:r>
              <w:rPr>
                <w:rFonts w:ascii="Cambria Math" w:hAnsi="Cambria Math"/>
              </w:rPr>
              <m:t>ys</m:t>
            </m:r>
          </m:sub>
        </m:sSub>
      </m:oMath>
      <w:r w:rsidR="000804CF">
        <w:t xml:space="preserve"> </w:t>
      </w:r>
      <w:proofErr w:type="spellStart"/>
      <w:r w:rsidR="000804CF">
        <w:t>σys</w:t>
      </w:r>
      <w:proofErr w:type="spellEnd"/>
      <w:r w:rsidR="000804CF">
        <w:t xml:space="preserve"> and elastic modulus G as a function of the weight concentration c for samples of carbopol 971p in propylen glycol. The blue arrow highlights the 1.9% sample chosen just above the jamming transition. (B) Flow curves of the </w:t>
      </w:r>
      <w:bookmarkStart w:id="112" w:name="_GoBack"/>
      <w:bookmarkEnd w:id="112"/>
      <w:r w:rsidR="000804CF">
        <w:t>steady shear stress σ as a function of shear rate</w:t>
      </w:r>
      <m:oMath>
        <m:acc>
          <m:accPr>
            <m:chr m:val="̇"/>
            <m:ctrlPr>
              <w:rPr>
                <w:rFonts w:ascii="Cambria Math" w:hAnsi="Cambria Math"/>
              </w:rPr>
            </m:ctrlPr>
          </m:accPr>
          <m:e>
            <m:r>
              <w:rPr>
                <w:rFonts w:ascii="Cambria Math" w:hAnsi="Cambria Math"/>
              </w:rPr>
              <m:t>γ</m:t>
            </m:r>
          </m:e>
        </m:acc>
      </m:oMath>
      <w:r w:rsidR="000804CF">
        <w:t>for the corresponding samples. The solid lines are adjustments with the three-component model. No yield stress is observed for concentrations below 1.75%.</w:t>
      </w:r>
      <w:ins w:id="113" w:author="MARCHAND Manon" w:date="2022-05-13T17:41:00Z">
        <w:r w:rsidR="001115EE" w:rsidRPr="001115EE">
          <w:drawing>
            <wp:inline distT="0" distB="0" distL="0" distR="0" wp14:anchorId="7A2964C5" wp14:editId="57FA22CE">
              <wp:extent cx="5943600" cy="2049145"/>
              <wp:effectExtent l="0" t="0" r="0" b="0"/>
              <wp:docPr id="14" name="Graphiqu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943600" cy="2049145"/>
                      </a:xfrm>
                      <a:prstGeom prst="rect">
                        <a:avLst/>
                      </a:prstGeom>
                    </pic:spPr>
                  </pic:pic>
                </a:graphicData>
              </a:graphic>
            </wp:inline>
          </w:drawing>
        </w:r>
      </w:ins>
    </w:p>
    <w:p w14:paraId="095495E1" w14:textId="41F0F7FE" w:rsidR="002517A6" w:rsidRDefault="008458A2" w:rsidP="002517A6">
      <w:pPr>
        <w:keepNext/>
      </w:pPr>
      <w:del w:id="114" w:author="MARCHAND Manon" w:date="2022-05-13T14:42:00Z">
        <w:r w:rsidDel="00385904">
          <w:rPr>
            <w:noProof/>
          </w:rPr>
          <w:lastRenderedPageBreak/>
          <w:drawing>
            <wp:inline distT="0" distB="0" distL="0" distR="0" wp14:anchorId="35B653CE" wp14:editId="3146EBDB">
              <wp:extent cx="5943600" cy="20701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del>
      <w:ins w:id="115" w:author="MARCHAND Manon" w:date="2022-05-13T14:42:00Z">
        <w:r w:rsidR="00385904">
          <w:rPr>
            <w:rStyle w:val="Marquedecommentaire"/>
          </w:rPr>
          <w:commentReference w:id="116"/>
        </w:r>
      </w:ins>
      <w:ins w:id="117" w:author="MARCHAND Manon" w:date="2022-05-13T14:47:00Z">
        <w:r w:rsidR="00385904" w:rsidRPr="00385904">
          <w:drawing>
            <wp:inline distT="0" distB="0" distL="0" distR="0" wp14:anchorId="54669CB8" wp14:editId="58546CEA">
              <wp:extent cx="5943600" cy="2045335"/>
              <wp:effectExtent l="0" t="0" r="0" b="0"/>
              <wp:docPr id="7" name="Graphiqu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943600" cy="2045335"/>
                      </a:xfrm>
                      <a:prstGeom prst="rect">
                        <a:avLst/>
                      </a:prstGeom>
                    </pic:spPr>
                  </pic:pic>
                </a:graphicData>
              </a:graphic>
            </wp:inline>
          </w:drawing>
        </w:r>
      </w:ins>
    </w:p>
    <w:p w14:paraId="3AB8387B" w14:textId="497CEE31" w:rsidR="00F33C7C" w:rsidRDefault="002517A6" w:rsidP="002517A6">
      <w:pPr>
        <w:pStyle w:val="Lgende"/>
      </w:pPr>
      <w:r>
        <w:t>Figur</w:t>
      </w:r>
      <w:del w:id="118" w:author="MARCHAND Manon" w:date="2022-05-13T14:49:00Z">
        <w:r w:rsidDel="00385904">
          <w:delText>e</w:delText>
        </w:r>
      </w:del>
      <w:ins w:id="119" w:author="MARCHAND Manon" w:date="2022-05-13T14:49:00Z">
        <w:r w:rsidR="00385904">
          <w:t>3</w:t>
        </w:r>
      </w:ins>
      <w:del w:id="120" w:author="MARCHAND Manon" w:date="2022-05-13T14:49:00Z">
        <w:r w:rsidR="00CB23A8" w:rsidDel="00385904">
          <w:delText>4</w:delText>
        </w:r>
        <w:r w:rsidDel="00385904">
          <w:fldChar w:fldCharType="begin"/>
        </w:r>
        <w:r w:rsidDel="00385904">
          <w:delInstrText>SEQ Figure \* ARABIC</w:delInstrText>
        </w:r>
        <w:r w:rsidDel="00385904">
          <w:fldChar w:fldCharType="separate"/>
        </w:r>
        <w:r w:rsidR="00863835" w:rsidDel="00385904">
          <w:rPr>
            <w:noProof/>
          </w:rPr>
          <w:delText>3</w:delText>
        </w:r>
        <w:r w:rsidDel="00385904">
          <w:fldChar w:fldCharType="end"/>
        </w:r>
      </w:del>
      <w:r w:rsidR="00145E22">
        <w:t xml:space="preserve"> Effect of temperature on the steady flow at high shear. (A) Flow curves for a unique sample with a weight concentration of Carbopol 1.9%. The steady stress σ is represented for each imposed shear rates</w:t>
      </w:r>
      <m:oMath>
        <m:acc>
          <m:accPr>
            <m:chr m:val="̇"/>
            <m:ctrlPr>
              <w:rPr>
                <w:rFonts w:ascii="Cambria Math" w:hAnsi="Cambria Math"/>
              </w:rPr>
            </m:ctrlPr>
          </m:accPr>
          <m:e>
            <m:r>
              <w:rPr>
                <w:rFonts w:ascii="Cambria Math" w:hAnsi="Cambria Math"/>
              </w:rPr>
              <m:t>γ</m:t>
            </m:r>
          </m:e>
        </m:acc>
      </m:oMath>
      <w:r w:rsidR="00145E22">
        <w:t xml:space="preserve">. Different symbols and colors </w:t>
      </w:r>
      <w:r w:rsidR="008F3A41">
        <w:t>correspond</w:t>
      </w:r>
      <w:r w:rsidR="00145E22">
        <w:t xml:space="preserve"> to different temperatures. (B) Viscosity of pure </w:t>
      </w:r>
      <w:proofErr w:type="spellStart"/>
      <w:r w:rsidR="00145E22">
        <w:t>propylen</w:t>
      </w:r>
      <w:proofErr w:type="spellEnd"/>
      <w:r w:rsidR="00145E22">
        <w:t xml:space="preserve"> glycol as a function of temperature.</w:t>
      </w:r>
    </w:p>
    <w:p w14:paraId="25F4E732" w14:textId="411AA9A2" w:rsidR="00E75461" w:rsidRDefault="00145E22" w:rsidP="00145E22">
      <w:pPr>
        <w:pStyle w:val="Titre2"/>
      </w:pPr>
      <w:r>
        <w:t>Discussion</w:t>
      </w:r>
    </w:p>
    <w:p w14:paraId="36EA9042" w14:textId="5FACF6BC" w:rsidR="007520FA" w:rsidRDefault="007520FA" w:rsidP="007520FA"/>
    <w:p w14:paraId="0982846F" w14:textId="77777777" w:rsidR="007520FA" w:rsidRPr="007520FA" w:rsidRDefault="007520FA" w:rsidP="007520FA"/>
    <w:p w14:paraId="489998F2" w14:textId="478D578D" w:rsidR="00CC2D2F" w:rsidRDefault="00CC2D2F" w:rsidP="00CC2D2F"/>
    <w:p w14:paraId="72B54BC8" w14:textId="77777777" w:rsidR="00CC2D2F" w:rsidRDefault="00CC2D2F" w:rsidP="00CC2D2F">
      <w:pPr>
        <w:keepNext/>
      </w:pPr>
      <w:r w:rsidRPr="004F6950">
        <w:rPr>
          <w:noProof/>
        </w:rPr>
        <w:lastRenderedPageBreak/>
        <w:drawing>
          <wp:inline distT="0" distB="0" distL="0" distR="0" wp14:anchorId="37EC291F" wp14:editId="79F25A6F">
            <wp:extent cx="5943600" cy="18897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89760"/>
                    </a:xfrm>
                    <a:prstGeom prst="rect">
                      <a:avLst/>
                    </a:prstGeom>
                  </pic:spPr>
                </pic:pic>
              </a:graphicData>
            </a:graphic>
          </wp:inline>
        </w:drawing>
      </w:r>
    </w:p>
    <w:p w14:paraId="14649BAF" w14:textId="3029353D" w:rsidR="00CC2D2F" w:rsidRPr="00CC2D2F" w:rsidRDefault="00CC2D2F" w:rsidP="00CC2D2F">
      <w:r>
        <w:t xml:space="preserve">Figure </w:t>
      </w:r>
      <w:r>
        <w:fldChar w:fldCharType="begin"/>
      </w:r>
      <w:r>
        <w:instrText>SEQ Figure \* ARABIC</w:instrText>
      </w:r>
      <w:r>
        <w:fldChar w:fldCharType="separate"/>
      </w:r>
      <w:r>
        <w:rPr>
          <w:noProof/>
        </w:rPr>
        <w:t>6</w:t>
      </w:r>
      <w:r>
        <w:fldChar w:fldCharType="end"/>
      </w:r>
      <w:r>
        <w:t xml:space="preserve"> Master curves for the temperature and the concentration TODO Note for Marco </w:t>
      </w:r>
      <w:proofErr w:type="gramStart"/>
      <w:r>
        <w:t xml:space="preserve">here </w:t>
      </w:r>
      <w:r w:rsidRPr="001D19FC">
        <w:rPr>
          <w:color w:val="FF0000"/>
        </w:rPr>
        <w:t>:</w:t>
      </w:r>
      <w:proofErr w:type="gramEnd"/>
      <w:r w:rsidRPr="001D19FC">
        <w:rPr>
          <w:color w:val="FF0000"/>
        </w:rPr>
        <w:t xml:space="preserve"> I can also do a common master curve for temperature and concentration changes here, they are the same. Do you think it would be </w:t>
      </w:r>
      <w:proofErr w:type="gramStart"/>
      <w:r w:rsidRPr="001D19FC">
        <w:rPr>
          <w:color w:val="FF0000"/>
        </w:rPr>
        <w:t>better ?</w:t>
      </w:r>
      <w:proofErr w:type="gramEnd"/>
      <w:r>
        <w:rPr>
          <w:color w:val="FF0000"/>
        </w:rPr>
        <w:t xml:space="preserve"> I can add the </w:t>
      </w:r>
      <w:proofErr w:type="spellStart"/>
      <w:r>
        <w:rPr>
          <w:color w:val="FF0000"/>
        </w:rPr>
        <w:t>mastercurve</w:t>
      </w:r>
      <w:proofErr w:type="spellEnd"/>
      <w:r>
        <w:rPr>
          <w:color w:val="FF0000"/>
        </w:rPr>
        <w:t xml:space="preserve"> made with the automated ML tool from the recent article (</w:t>
      </w:r>
      <w:r w:rsidRPr="00CF0A28">
        <w:rPr>
          <w:color w:val="FF0000"/>
        </w:rPr>
        <w:t xml:space="preserve">Lennon, K. R., </w:t>
      </w:r>
      <w:proofErr w:type="spellStart"/>
      <w:r w:rsidRPr="00CF0A28">
        <w:rPr>
          <w:color w:val="FF0000"/>
        </w:rPr>
        <w:t>Mckinley</w:t>
      </w:r>
      <w:proofErr w:type="spellEnd"/>
      <w:r w:rsidRPr="00CF0A28">
        <w:rPr>
          <w:color w:val="FF0000"/>
        </w:rPr>
        <w:t>, G. H. &amp; Swan, J. W. A Data-Driven Method for Automated Data Superposition with Applications in Soft Matter Science. arXiv:2204.09521 (2022)</w:t>
      </w:r>
      <w:r>
        <w:rPr>
          <w:color w:val="FF0000"/>
        </w:rPr>
        <w:t>) which should be almost identical</w:t>
      </w:r>
    </w:p>
    <w:p w14:paraId="7B4AD391" w14:textId="77777777" w:rsidR="00145E22" w:rsidRDefault="00145E22" w:rsidP="00947560">
      <w:pPr>
        <w:keepNext/>
      </w:pPr>
    </w:p>
    <w:p w14:paraId="27B8CF43" w14:textId="36B0F70A" w:rsidR="00863835" w:rsidRDefault="00863835" w:rsidP="00863835">
      <w:pPr>
        <w:keepNext/>
      </w:pPr>
      <w:del w:id="121" w:author="MARCHAND Manon" w:date="2022-05-13T15:10:00Z">
        <w:r w:rsidRPr="00863835" w:rsidDel="008775C5">
          <w:rPr>
            <w:noProof/>
          </w:rPr>
          <w:drawing>
            <wp:inline distT="0" distB="0" distL="0" distR="0" wp14:anchorId="010FF667" wp14:editId="11EAE747">
              <wp:extent cx="5857240" cy="1996843"/>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64803" cy="1999422"/>
                      </a:xfrm>
                      <a:prstGeom prst="rect">
                        <a:avLst/>
                      </a:prstGeom>
                    </pic:spPr>
                  </pic:pic>
                </a:graphicData>
              </a:graphic>
            </wp:inline>
          </w:drawing>
        </w:r>
      </w:del>
      <w:ins w:id="122" w:author="MARCHAND Manon" w:date="2022-05-13T15:12:00Z">
        <w:r w:rsidR="002E0B0D" w:rsidRPr="002E0B0D">
          <w:drawing>
            <wp:inline distT="0" distB="0" distL="0" distR="0" wp14:anchorId="3E020530" wp14:editId="71BAF513">
              <wp:extent cx="5943600" cy="2049145"/>
              <wp:effectExtent l="0" t="0" r="0" b="0"/>
              <wp:docPr id="10" name="Graphiqu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943600" cy="2049145"/>
                      </a:xfrm>
                      <a:prstGeom prst="rect">
                        <a:avLst/>
                      </a:prstGeom>
                    </pic:spPr>
                  </pic:pic>
                </a:graphicData>
              </a:graphic>
            </wp:inline>
          </w:drawing>
        </w:r>
      </w:ins>
    </w:p>
    <w:p w14:paraId="16CB59F0" w14:textId="65B93608" w:rsidR="00863835" w:rsidRDefault="00863835" w:rsidP="00863835">
      <w:pPr>
        <w:pStyle w:val="Lgende"/>
      </w:pPr>
      <w:r>
        <w:t xml:space="preserve">Figure </w:t>
      </w:r>
      <w:r>
        <w:fldChar w:fldCharType="begin"/>
      </w:r>
      <w:r>
        <w:instrText>SEQ Figure \* ARABIC</w:instrText>
      </w:r>
      <w:r>
        <w:fldChar w:fldCharType="separate"/>
      </w:r>
      <w:r>
        <w:rPr>
          <w:noProof/>
        </w:rPr>
        <w:t>5</w:t>
      </w:r>
      <w:r>
        <w:fldChar w:fldCharType="end"/>
      </w:r>
      <w:r w:rsidR="00B52CC3">
        <w:t xml:space="preserve"> Temperature dependency for the different parameters of the </w:t>
      </w:r>
      <w:proofErr w:type="gramStart"/>
      <w:r w:rsidR="00B52CC3">
        <w:t>three component</w:t>
      </w:r>
      <w:proofErr w:type="gramEnd"/>
      <w:r w:rsidR="00B52CC3">
        <w:t xml:space="preserve"> model. Three jammed samples of weight concentrations 2.7, 1.9, and 1.8 % are presented. The three graphs correspond to (A) dynamic yield stress </w:t>
      </w:r>
      <w:proofErr w:type="spellStart"/>
      <w:r w:rsidR="00B52CC3">
        <w:t>σys</w:t>
      </w:r>
      <w:proofErr w:type="spellEnd"/>
      <w:r w:rsidR="00B52CC3">
        <w:t xml:space="preserve"> (B) critical shear rate γ˙ c, and (C) high shear viscosity η∞.</w:t>
      </w:r>
      <w:r w:rsidR="00BE1294">
        <w:t xml:space="preserve"> </w:t>
      </w:r>
    </w:p>
    <w:p w14:paraId="6A4E9E28" w14:textId="77777777" w:rsidR="00185BDF" w:rsidRDefault="00185BDF" w:rsidP="00185BDF"/>
    <w:p w14:paraId="1C01AE1E" w14:textId="2E358169" w:rsidR="003944F0" w:rsidRPr="003944F0" w:rsidRDefault="003944F0" w:rsidP="00185BDF">
      <w:pPr>
        <w:rPr>
          <w:i/>
          <w:iCs/>
        </w:rPr>
      </w:pPr>
      <w:r w:rsidRPr="003944F0">
        <w:rPr>
          <w:i/>
          <w:iCs/>
        </w:rPr>
        <w:t>Still in progress</w:t>
      </w:r>
    </w:p>
    <w:p w14:paraId="42E3A7ED" w14:textId="3FECFD51" w:rsidR="006C551F" w:rsidRPr="006C551F" w:rsidRDefault="00760F66" w:rsidP="00185BDF">
      <w:pPr>
        <w:rPr>
          <w:rFonts w:eastAsiaTheme="minorEastAsia"/>
        </w:rPr>
      </w:pPr>
      <w:r>
        <w:t>Finally,</w:t>
      </w:r>
      <w:r w:rsidR="00CF185C">
        <w:t xml:space="preserve"> the analysis of the </w:t>
      </w:r>
      <w:r w:rsidR="001C01DD">
        <w:t>TC parameters</w:t>
      </w:r>
      <w:r w:rsidR="00ED19EE">
        <w:t xml:space="preserve"> trends</w:t>
      </w:r>
      <w:r w:rsidR="001C01DD">
        <w:t xml:space="preserve"> as a function of temperature</w:t>
      </w:r>
      <w:r w:rsidR="00ED19EE">
        <w:t xml:space="preserve"> </w:t>
      </w:r>
      <w:r>
        <w:t>provides</w:t>
      </w:r>
      <w:r w:rsidR="00ED19EE">
        <w:t xml:space="preserve"> interesting insights.</w:t>
      </w:r>
      <w:r w:rsidR="001C01DD">
        <w:t xml:space="preserve"> </w:t>
      </w:r>
      <w:r>
        <w:t>W</w:t>
      </w:r>
      <w:r w:rsidR="001C01DD">
        <w:t>e first note that the yield stress figure 5(</w:t>
      </w:r>
      <w:r w:rsidR="004C6C0E">
        <w:t xml:space="preserve">a) </w:t>
      </w:r>
      <w:r w:rsidR="001C01DD">
        <w:t xml:space="preserve">is </w:t>
      </w:r>
      <w:r w:rsidR="004C6C0E">
        <w:t>virtually</w:t>
      </w:r>
      <w:r w:rsidR="001C01DD">
        <w:t xml:space="preserve"> constant </w:t>
      </w:r>
      <w:r w:rsidR="004C6C0E">
        <w:t>as we</w:t>
      </w:r>
      <w:r w:rsidR="0053047C">
        <w:t xml:space="preserve"> can</w:t>
      </w:r>
      <w:r w:rsidR="004C6C0E">
        <w:t xml:space="preserve"> expect since it is mostly a function of the volume fraction and </w:t>
      </w:r>
      <w:r w:rsidR="00605211">
        <w:t>elasticity of the microgel particles, quantities that are not expected to vary with temperature or solvent viscosity.</w:t>
      </w:r>
      <w:r w:rsidR="00756180">
        <w:t xml:space="preserve"> The background viscosity </w:t>
      </w:r>
      <w:r w:rsidR="00882958">
        <w:t xml:space="preserve">varies significantly, figure 5(c), and </w:t>
      </w:r>
      <w:r w:rsidR="00656D41">
        <w:t>almost precisely follow</w:t>
      </w:r>
      <w:r w:rsidR="00923E22">
        <w:t>s</w:t>
      </w:r>
      <w:r w:rsidR="00656D41">
        <w:t xml:space="preserve"> the Arrhenius scaling of the solvent viscosity, </w:t>
      </w:r>
      <m:oMath>
        <m:sSub>
          <m:sSubPr>
            <m:ctrlPr>
              <w:rPr>
                <w:rFonts w:ascii="Cambria Math" w:hAnsi="Cambria Math"/>
                <w:i/>
              </w:rPr>
            </m:ctrlPr>
          </m:sSubPr>
          <m:e>
            <m:r>
              <w:rPr>
                <w:rFonts w:ascii="Cambria Math" w:hAnsi="Cambria Math"/>
              </w:rPr>
              <m:t>η</m:t>
            </m:r>
          </m:e>
          <m:sub>
            <m:r>
              <w:rPr>
                <w:rFonts w:ascii="Cambria Math" w:hAnsi="Cambria Math"/>
              </w:rPr>
              <m:t>sol</m:t>
            </m:r>
          </m:sub>
        </m:sSub>
        <m:r>
          <w:rPr>
            <w:rFonts w:ascii="Cambria Math" w:hAnsi="Cambria Math"/>
          </w:rPr>
          <m:t xml:space="preserve">, </m:t>
        </m:r>
      </m:oMath>
      <w:r w:rsidR="00656D41">
        <w:t xml:space="preserve">only shifted </w:t>
      </w:r>
      <w:r w:rsidR="00C738E7">
        <w:t>by a multiplication factor</w:t>
      </w:r>
      <w:r w:rsidR="0004727E">
        <w:t>,</w:t>
      </w:r>
      <w:r w:rsidR="00C738E7">
        <w:t xml:space="preserve"> </w:t>
      </w:r>
      <m:oMath>
        <m:r>
          <w:rPr>
            <w:rFonts w:ascii="Cambria Math" w:hAnsi="Cambria Math"/>
          </w:rPr>
          <m:t xml:space="preserve">p, </m:t>
        </m:r>
      </m:oMath>
      <w:r w:rsidR="00C738E7">
        <w:t>that is</w:t>
      </w:r>
      <w:r w:rsidR="00A334AB">
        <w:t xml:space="preserve"> volume fraction dependent</w:t>
      </w:r>
      <w:r w:rsidR="00531888">
        <w:t xml:space="preserve">: </w:t>
      </w:r>
    </w:p>
    <w:p w14:paraId="07D65641" w14:textId="3D7028F2" w:rsidR="006C551F" w:rsidRDefault="00385904" w:rsidP="006C551F">
      <w:pPr>
        <w:jc w:val="center"/>
      </w:pPr>
      <m:oMathPara>
        <m:oMath>
          <m:sSub>
            <m:sSubPr>
              <m:ctrlPr>
                <w:rPr>
                  <w:rFonts w:ascii="Cambria Math" w:hAnsi="Cambria Math"/>
                  <w:i/>
                </w:rPr>
              </m:ctrlPr>
            </m:sSubPr>
            <m:e>
              <m:r>
                <w:rPr>
                  <w:rFonts w:ascii="Cambria Math" w:hAnsi="Cambria Math"/>
                </w:rPr>
                <m:t>η</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ϕ</m:t>
                  </m:r>
                </m:e>
              </m:d>
              <m:r>
                <w:rPr>
                  <w:rFonts w:ascii="Cambria Math" w:hAnsi="Cambria Math"/>
                </w:rPr>
                <m:t>η</m:t>
              </m:r>
            </m:e>
            <m:sub>
              <m:r>
                <w:rPr>
                  <w:rFonts w:ascii="Cambria Math" w:hAnsi="Cambria Math"/>
                </w:rPr>
                <m:t>sol</m:t>
              </m:r>
            </m:sub>
          </m:sSub>
        </m:oMath>
      </m:oMathPara>
    </w:p>
    <w:p w14:paraId="24867268" w14:textId="0449A064" w:rsidR="00026EAE" w:rsidRDefault="00A334AB" w:rsidP="00185BDF">
      <w:pPr>
        <w:rPr>
          <w:rFonts w:eastAsiaTheme="minorEastAsia"/>
        </w:rPr>
      </w:pPr>
      <w:r>
        <w:t>T</w:t>
      </w:r>
      <w:r w:rsidR="001B7C4D">
        <w:t>he third parameter in the TC mode</w:t>
      </w:r>
      <w:r w:rsidR="00984EF8">
        <w:t>l</w:t>
      </w:r>
      <w:r w:rsidR="001B7C4D">
        <w:t xml:space="preserve">, the critical shear rate, also varies as a function of temperature, in </w:t>
      </w:r>
      <w:r w:rsidR="00EB4831">
        <w:t xml:space="preserve">a way inversely proportional to </w:t>
      </w:r>
      <m:oMath>
        <m:sSub>
          <m:sSubPr>
            <m:ctrlPr>
              <w:rPr>
                <w:rFonts w:ascii="Cambria Math" w:hAnsi="Cambria Math"/>
                <w:i/>
              </w:rPr>
            </m:ctrlPr>
          </m:sSubPr>
          <m:e>
            <m:r>
              <w:rPr>
                <w:rFonts w:ascii="Cambria Math" w:hAnsi="Cambria Math"/>
              </w:rPr>
              <m:t>η</m:t>
            </m:r>
          </m:e>
          <m:sub>
            <m:r>
              <w:rPr>
                <w:rFonts w:ascii="Cambria Math" w:hAnsi="Cambria Math"/>
              </w:rPr>
              <m:t>bg</m:t>
            </m:r>
          </m:sub>
        </m:sSub>
      </m:oMath>
      <w:r w:rsidR="00026EAE">
        <w:rPr>
          <w:rFonts w:eastAsiaTheme="minorEastAsia"/>
        </w:rPr>
        <w:t xml:space="preserve">, or equivalently </w:t>
      </w:r>
      <w:r w:rsidR="00CE2504">
        <w:rPr>
          <w:rFonts w:eastAsiaTheme="minorEastAsia"/>
        </w:rPr>
        <w:t xml:space="preserve">to </w:t>
      </w:r>
      <w:r w:rsidR="00026EAE">
        <w:rPr>
          <w:rFonts w:eastAsiaTheme="minorEastAsia"/>
        </w:rPr>
        <w:t xml:space="preserve">the </w:t>
      </w:r>
      <m:oMath>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sol</m:t>
            </m:r>
          </m:sub>
        </m:sSub>
      </m:oMath>
      <w:r w:rsidR="006C551F">
        <w:rPr>
          <w:rFonts w:eastAsiaTheme="minorEastAsia"/>
        </w:rPr>
        <w:t xml:space="preserve">: </w:t>
      </w:r>
    </w:p>
    <w:p w14:paraId="6827F550" w14:textId="53F68D17" w:rsidR="00596AB7" w:rsidRDefault="00385904" w:rsidP="007D372A">
      <w:pPr>
        <w:jc w:val="cente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c</m:t>
                </m:r>
              </m:sub>
            </m:sSub>
          </m:e>
        </m:acc>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bg</m:t>
            </m:r>
          </m:sub>
        </m:sSub>
      </m:oMath>
      <w:r w:rsidR="007D372A">
        <w:rPr>
          <w:rFonts w:eastAsiaTheme="minorEastAsia"/>
        </w:rPr>
        <w:t xml:space="preserve"> or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c</m:t>
                </m:r>
              </m:sub>
            </m:sSub>
          </m:e>
        </m:acc>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sol</m:t>
            </m:r>
          </m:sub>
        </m:sSub>
      </m:oMath>
    </w:p>
    <w:p w14:paraId="522EA937" w14:textId="77777777" w:rsidR="00965E13" w:rsidRDefault="00965E13" w:rsidP="00965E13">
      <w:pPr>
        <w:rPr>
          <w:rFonts w:eastAsiaTheme="minorEastAsia"/>
        </w:rPr>
      </w:pPr>
    </w:p>
    <w:p w14:paraId="280441AB" w14:textId="0664A551" w:rsidR="00A81F2C" w:rsidRDefault="00D276A2" w:rsidP="007D372A">
      <w:pPr>
        <w:rPr>
          <w:rFonts w:eastAsiaTheme="minorEastAsia"/>
        </w:rPr>
      </w:pPr>
      <w:r>
        <w:rPr>
          <w:rFonts w:eastAsiaTheme="minorEastAsia"/>
        </w:rPr>
        <w:t xml:space="preserve">This observation provides an interesting insight when compared with </w:t>
      </w:r>
      <w:r w:rsidR="00F70AF9">
        <w:rPr>
          <w:rFonts w:eastAsiaTheme="minorEastAsia"/>
        </w:rPr>
        <w:t>t</w:t>
      </w:r>
      <w:r w:rsidR="00A81F2C">
        <w:rPr>
          <w:rFonts w:eastAsiaTheme="minorEastAsia"/>
        </w:rPr>
        <w:t>heoretical and simulation results suggesting the critical shear rate to be of the form</w:t>
      </w:r>
      <w:r w:rsidR="00F70AF9">
        <w:rPr>
          <w:rFonts w:eastAsiaTheme="minorEastAsia"/>
        </w:rPr>
        <w:t xml:space="preserve"> []</w:t>
      </w:r>
      <w:r w:rsidR="00340D1F">
        <w:rPr>
          <w:rFonts w:eastAsiaTheme="minorEastAsia"/>
        </w:rPr>
        <w:t>:</w:t>
      </w:r>
    </w:p>
    <w:p w14:paraId="5EB292C7" w14:textId="5F215CE7" w:rsidR="00340D1F" w:rsidRPr="00105EDD" w:rsidRDefault="00385904" w:rsidP="00340D1F">
      <w:pPr>
        <w:jc w:val="center"/>
        <w:rPr>
          <w:rFonts w:eastAsiaTheme="minorEastAsia"/>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c</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num>
            <m:den>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sol</m:t>
                  </m:r>
                </m:sub>
              </m:sSub>
            </m:den>
          </m:f>
        </m:oMath>
      </m:oMathPara>
    </w:p>
    <w:p w14:paraId="2C815E85" w14:textId="4EAD3ED2" w:rsidR="007F12A2" w:rsidRDefault="00533E4B" w:rsidP="007F12A2">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oMath>
      <w:r>
        <w:rPr>
          <w:rFonts w:eastAsiaTheme="minorEastAsia"/>
        </w:rPr>
        <w:t xml:space="preserve">s the </w:t>
      </w:r>
      <w:r w:rsidR="00991B01">
        <w:rPr>
          <w:rFonts w:eastAsiaTheme="minorEastAsia"/>
        </w:rPr>
        <w:t>low frequency linear elastic modulus</w:t>
      </w:r>
      <w:r w:rsidR="00C74F65">
        <w:rPr>
          <w:rFonts w:eastAsiaTheme="minorEastAsia"/>
        </w:rPr>
        <w:t xml:space="preserve">. </w:t>
      </w:r>
      <w:r w:rsidR="00991B01">
        <w:rPr>
          <w:rFonts w:eastAsiaTheme="minorEastAsia"/>
        </w:rPr>
        <w:t xml:space="preserve"> </w:t>
      </w:r>
      <w:r w:rsidR="001D09C9">
        <w:rPr>
          <w:rFonts w:eastAsiaTheme="minorEastAsia"/>
        </w:rPr>
        <w:t xml:space="preserve">This </w:t>
      </w:r>
      <w:r w:rsidR="0080495D">
        <w:rPr>
          <w:rFonts w:eastAsiaTheme="minorEastAsia"/>
        </w:rPr>
        <w:t>proportionality</w:t>
      </w:r>
      <w:r w:rsidR="001D09C9">
        <w:rPr>
          <w:rFonts w:eastAsiaTheme="minorEastAsia"/>
        </w:rPr>
        <w:t xml:space="preserve"> is confirmed by our data</w:t>
      </w:r>
      <w:r w:rsidR="00FE0EA1">
        <w:rPr>
          <w:rFonts w:eastAsiaTheme="minorEastAsia"/>
        </w:rPr>
        <w:t xml:space="preserve">. </w:t>
      </w:r>
      <w:r w:rsidR="00F30F13">
        <w:rPr>
          <w:rFonts w:eastAsiaTheme="minorEastAsia"/>
        </w:rPr>
        <w:t>Th</w:t>
      </w:r>
      <w:r w:rsidR="00A31A91">
        <w:rPr>
          <w:rFonts w:eastAsiaTheme="minorEastAsia"/>
        </w:rPr>
        <w:t xml:space="preserve">e dependence of the critical shear rate on </w:t>
      </w:r>
      <w:r w:rsidR="000E26E2">
        <w:rPr>
          <w:rFonts w:eastAsiaTheme="minorEastAsia"/>
        </w:rPr>
        <w:t xml:space="preserve">elasticity </w:t>
      </w:r>
    </w:p>
    <w:p w14:paraId="31C9D013" w14:textId="2AF0B917" w:rsidR="00DC295C" w:rsidRDefault="00965E13" w:rsidP="00533E4B">
      <w:pPr>
        <w:rPr>
          <w:rFonts w:eastAsiaTheme="minorEastAsia"/>
        </w:rPr>
      </w:pPr>
      <w:r>
        <w:rPr>
          <w:rFonts w:eastAsiaTheme="minorEastAsia"/>
        </w:rPr>
        <w:t>Discuss couplings?</w:t>
      </w:r>
    </w:p>
    <w:p w14:paraId="406DE9CA" w14:textId="2840218C" w:rsidR="003425B7" w:rsidRDefault="00492A08" w:rsidP="00492A08">
      <w:pPr>
        <w:pStyle w:val="Paragraphedeliste"/>
        <w:numPr>
          <w:ilvl w:val="0"/>
          <w:numId w:val="7"/>
        </w:numPr>
        <w:rPr>
          <w:rFonts w:eastAsiaTheme="minorEastAsia"/>
        </w:rPr>
      </w:pPr>
      <w:r>
        <w:rPr>
          <w:rFonts w:eastAsiaTheme="minorEastAsia"/>
        </w:rPr>
        <w:t>The coupling between the viscous and the plastic term</w:t>
      </w:r>
      <w:r w:rsidR="007E0403">
        <w:rPr>
          <w:rFonts w:eastAsiaTheme="minorEastAsia"/>
        </w:rPr>
        <w:t xml:space="preserve"> – indicates that any variation of the </w:t>
      </w:r>
      <w:r w:rsidR="009066CA">
        <w:rPr>
          <w:rFonts w:eastAsiaTheme="minorEastAsia"/>
        </w:rPr>
        <w:t xml:space="preserve">background viscosity will correspond to a shift </w:t>
      </w:r>
      <w:r w:rsidR="00973313">
        <w:rPr>
          <w:rFonts w:eastAsiaTheme="minorEastAsia"/>
        </w:rPr>
        <w:t xml:space="preserve">of the characteristic time controlling the </w:t>
      </w:r>
      <w:r w:rsidR="000C48BE">
        <w:rPr>
          <w:rFonts w:eastAsiaTheme="minorEastAsia"/>
        </w:rPr>
        <w:t xml:space="preserve">plastic </w:t>
      </w:r>
      <w:r w:rsidR="00973313">
        <w:rPr>
          <w:rFonts w:eastAsiaTheme="minorEastAsia"/>
        </w:rPr>
        <w:t>dissipation</w:t>
      </w:r>
      <w:r w:rsidR="00F616BC">
        <w:rPr>
          <w:rFonts w:eastAsiaTheme="minorEastAsia"/>
        </w:rPr>
        <w:t>.</w:t>
      </w:r>
    </w:p>
    <w:p w14:paraId="51847771" w14:textId="63A6083C" w:rsidR="00D41539" w:rsidRPr="005C197C" w:rsidRDefault="005465DA" w:rsidP="005A7DED">
      <w:pPr>
        <w:pStyle w:val="Paragraphedeliste"/>
        <w:numPr>
          <w:ilvl w:val="0"/>
          <w:numId w:val="7"/>
        </w:numPr>
        <w:rPr>
          <w:rFonts w:eastAsiaTheme="minorEastAsia"/>
        </w:rPr>
      </w:pPr>
      <w:r>
        <w:rPr>
          <w:rFonts w:eastAsiaTheme="minorEastAsia"/>
        </w:rPr>
        <w:t>The</w:t>
      </w:r>
      <w:r w:rsidR="00F901AC">
        <w:rPr>
          <w:rFonts w:eastAsiaTheme="minorEastAsia"/>
        </w:rPr>
        <w:t xml:space="preserve"> </w:t>
      </w:r>
      <w:r>
        <w:rPr>
          <w:rFonts w:eastAsiaTheme="minorEastAsia"/>
        </w:rPr>
        <w:t xml:space="preserve">coupling between the </w:t>
      </w:r>
      <w:r w:rsidR="00F901AC">
        <w:rPr>
          <w:rFonts w:eastAsiaTheme="minorEastAsia"/>
        </w:rPr>
        <w:t>elastic and plastic term</w:t>
      </w:r>
      <w:r w:rsidR="00F616BC">
        <w:rPr>
          <w:rFonts w:eastAsiaTheme="minorEastAsia"/>
        </w:rPr>
        <w:t xml:space="preserve">, indicating that </w:t>
      </w:r>
      <w:r w:rsidR="00D55928">
        <w:rPr>
          <w:rFonts w:eastAsiaTheme="minorEastAsia"/>
        </w:rPr>
        <w:t xml:space="preserve">the elasticity </w:t>
      </w:r>
      <w:r w:rsidR="0049720D">
        <w:rPr>
          <w:rFonts w:eastAsiaTheme="minorEastAsia"/>
        </w:rPr>
        <w:t xml:space="preserve">controlling the yield stress also determine the </w:t>
      </w:r>
      <w:r w:rsidR="00760195">
        <w:rPr>
          <w:rFonts w:eastAsiaTheme="minorEastAsia"/>
        </w:rPr>
        <w:t>plastic characteristic time.</w:t>
      </w:r>
    </w:p>
    <w:p w14:paraId="1CE3D740" w14:textId="6F4DC681" w:rsidR="004D525B" w:rsidRDefault="00B90897" w:rsidP="00B90897">
      <w:pPr>
        <w:pStyle w:val="Titre2"/>
      </w:pPr>
      <w:r>
        <w:t>References</w:t>
      </w:r>
    </w:p>
    <w:p w14:paraId="069E12B9" w14:textId="01EC0603" w:rsidR="003F092E" w:rsidRPr="002A6E4F" w:rsidRDefault="00322EBF" w:rsidP="003F092E">
      <w:pPr>
        <w:widowControl w:val="0"/>
        <w:autoSpaceDE w:val="0"/>
        <w:autoSpaceDN w:val="0"/>
        <w:adjustRightInd w:val="0"/>
        <w:spacing w:line="240" w:lineRule="auto"/>
        <w:ind w:left="480" w:hanging="480"/>
        <w:rPr>
          <w:rFonts w:ascii="Calibri" w:hAnsi="Calibri" w:cs="Calibri"/>
          <w:noProof/>
          <w:szCs w:val="24"/>
          <w:lang w:val="fr-CH"/>
          <w:rPrChange w:id="123" w:author="MARCHAND Manon" w:date="2022-05-13T13:44:00Z">
            <w:rPr>
              <w:rFonts w:ascii="Calibri" w:hAnsi="Calibri" w:cs="Calibri"/>
              <w:noProof/>
              <w:szCs w:val="24"/>
            </w:rPr>
          </w:rPrChange>
        </w:rPr>
      </w:pPr>
      <w:r>
        <w:fldChar w:fldCharType="begin" w:fldLock="1"/>
      </w:r>
      <w:r>
        <w:instrText xml:space="preserve">ADDIN Mendeley Bibliography CSL_BIBLIOGRAPHY </w:instrText>
      </w:r>
      <w:r>
        <w:fldChar w:fldCharType="separate"/>
      </w:r>
      <w:r w:rsidR="003F092E" w:rsidRPr="003F092E">
        <w:rPr>
          <w:rFonts w:ascii="Calibri" w:hAnsi="Calibri" w:cs="Calibri"/>
          <w:noProof/>
          <w:szCs w:val="24"/>
        </w:rPr>
        <w:t xml:space="preserve">Barry, B. W., and M. C. Meyer. 1979. “The Rheological Properties of Carbopol Gels I. Continuous Shear and Creep Properties of Carbopol Gels.” </w:t>
      </w:r>
      <w:r w:rsidR="003F092E" w:rsidRPr="002A6E4F">
        <w:rPr>
          <w:rFonts w:ascii="Calibri" w:hAnsi="Calibri" w:cs="Calibri"/>
          <w:i/>
          <w:iCs/>
          <w:noProof/>
          <w:szCs w:val="24"/>
          <w:lang w:val="fr-CH"/>
          <w:rPrChange w:id="124" w:author="MARCHAND Manon" w:date="2022-05-13T13:44:00Z">
            <w:rPr>
              <w:rFonts w:ascii="Calibri" w:hAnsi="Calibri" w:cs="Calibri"/>
              <w:i/>
              <w:iCs/>
              <w:noProof/>
              <w:szCs w:val="24"/>
            </w:rPr>
          </w:rPrChange>
        </w:rPr>
        <w:t>International Journal of Pharmaceutics</w:t>
      </w:r>
      <w:r w:rsidR="003F092E" w:rsidRPr="002A6E4F">
        <w:rPr>
          <w:rFonts w:ascii="Calibri" w:hAnsi="Calibri" w:cs="Calibri"/>
          <w:noProof/>
          <w:szCs w:val="24"/>
          <w:lang w:val="fr-CH"/>
          <w:rPrChange w:id="125" w:author="MARCHAND Manon" w:date="2022-05-13T13:44:00Z">
            <w:rPr>
              <w:rFonts w:ascii="Calibri" w:hAnsi="Calibri" w:cs="Calibri"/>
              <w:noProof/>
              <w:szCs w:val="24"/>
            </w:rPr>
          </w:rPrChange>
        </w:rPr>
        <w:t xml:space="preserve"> 2 (1): 1–25. https://doi.org/10.1016/0378-5173(79)90025-5.</w:t>
      </w:r>
    </w:p>
    <w:p w14:paraId="7940E7E2" w14:textId="77777777" w:rsidR="003F092E" w:rsidRPr="003F092E" w:rsidRDefault="003F092E" w:rsidP="003F092E">
      <w:pPr>
        <w:widowControl w:val="0"/>
        <w:autoSpaceDE w:val="0"/>
        <w:autoSpaceDN w:val="0"/>
        <w:adjustRightInd w:val="0"/>
        <w:spacing w:line="240" w:lineRule="auto"/>
        <w:ind w:left="480" w:hanging="480"/>
        <w:rPr>
          <w:rFonts w:ascii="Calibri" w:hAnsi="Calibri" w:cs="Calibri"/>
          <w:noProof/>
          <w:szCs w:val="24"/>
        </w:rPr>
      </w:pPr>
      <w:r w:rsidRPr="002A6E4F">
        <w:rPr>
          <w:rFonts w:ascii="Calibri" w:hAnsi="Calibri" w:cs="Calibri"/>
          <w:noProof/>
          <w:szCs w:val="24"/>
          <w:lang w:val="fr-CH"/>
          <w:rPrChange w:id="126" w:author="MARCHAND Manon" w:date="2022-05-13T13:44:00Z">
            <w:rPr>
              <w:rFonts w:ascii="Calibri" w:hAnsi="Calibri" w:cs="Calibri"/>
              <w:noProof/>
              <w:szCs w:val="24"/>
            </w:rPr>
          </w:rPrChange>
        </w:rPr>
        <w:t xml:space="preserve">Cloitre, Michel, Régis Borrega, Fabrice Monti, and Ludwik Leibler. 2003. “Hydrodynamics and Physics of Soft Objects/Hydrodynamique et Physique Des Objets Mous Structure and Flow of Polyelectrolyte Microgels: From Suspensions to Glasses Structure et Écoulement de Microgels Polyélectrolytes : De La Suspension Au Verre.” </w:t>
      </w:r>
      <w:r w:rsidRPr="003F092E">
        <w:rPr>
          <w:rFonts w:ascii="Calibri" w:hAnsi="Calibri" w:cs="Calibri"/>
          <w:i/>
          <w:iCs/>
          <w:noProof/>
          <w:szCs w:val="24"/>
        </w:rPr>
        <w:t>C. R. Physique</w:t>
      </w:r>
      <w:r w:rsidRPr="003F092E">
        <w:rPr>
          <w:rFonts w:ascii="Calibri" w:hAnsi="Calibri" w:cs="Calibri"/>
          <w:noProof/>
          <w:szCs w:val="24"/>
        </w:rPr>
        <w:t xml:space="preserve"> 4: 221–30. https://doi.org/10.1016/S1631-0705(03)00046-X.</w:t>
      </w:r>
    </w:p>
    <w:p w14:paraId="4A0CB2CA" w14:textId="77777777" w:rsidR="003F092E" w:rsidRPr="003F092E" w:rsidRDefault="003F092E" w:rsidP="003F092E">
      <w:pPr>
        <w:widowControl w:val="0"/>
        <w:autoSpaceDE w:val="0"/>
        <w:autoSpaceDN w:val="0"/>
        <w:adjustRightInd w:val="0"/>
        <w:spacing w:line="240" w:lineRule="auto"/>
        <w:ind w:left="480" w:hanging="480"/>
        <w:rPr>
          <w:rFonts w:ascii="Calibri" w:hAnsi="Calibri" w:cs="Calibri"/>
          <w:noProof/>
          <w:szCs w:val="24"/>
        </w:rPr>
      </w:pPr>
      <w:r w:rsidRPr="003F092E">
        <w:rPr>
          <w:rFonts w:ascii="Calibri" w:hAnsi="Calibri" w:cs="Calibri"/>
          <w:noProof/>
          <w:szCs w:val="24"/>
        </w:rPr>
        <w:t xml:space="preserve">Curran, S. J., R. E. Hayes, A. Afacan, M. C. Williams, and P. A. Tanguy. 2002. “Properties of Carbopol Solutions as Models for Yield-Stress Fluids.” </w:t>
      </w:r>
      <w:r w:rsidRPr="003F092E">
        <w:rPr>
          <w:rFonts w:ascii="Calibri" w:hAnsi="Calibri" w:cs="Calibri"/>
          <w:i/>
          <w:iCs/>
          <w:noProof/>
          <w:szCs w:val="24"/>
        </w:rPr>
        <w:t>Journal of Food Science</w:t>
      </w:r>
      <w:r w:rsidRPr="003F092E">
        <w:rPr>
          <w:rFonts w:ascii="Calibri" w:hAnsi="Calibri" w:cs="Calibri"/>
          <w:noProof/>
          <w:szCs w:val="24"/>
        </w:rPr>
        <w:t xml:space="preserve"> 67 (1): 176–80. https://doi.org/10.1111/J.1365-2621.2002.TB11379.X.</w:t>
      </w:r>
    </w:p>
    <w:p w14:paraId="6433BDFB" w14:textId="77777777" w:rsidR="003F092E" w:rsidRPr="003F092E" w:rsidRDefault="003F092E" w:rsidP="003F092E">
      <w:pPr>
        <w:widowControl w:val="0"/>
        <w:autoSpaceDE w:val="0"/>
        <w:autoSpaceDN w:val="0"/>
        <w:adjustRightInd w:val="0"/>
        <w:spacing w:line="240" w:lineRule="auto"/>
        <w:ind w:left="480" w:hanging="480"/>
        <w:rPr>
          <w:rFonts w:ascii="Calibri" w:hAnsi="Calibri" w:cs="Calibri"/>
          <w:noProof/>
          <w:szCs w:val="24"/>
        </w:rPr>
      </w:pPr>
      <w:r w:rsidRPr="003F092E">
        <w:rPr>
          <w:rFonts w:ascii="Calibri" w:hAnsi="Calibri" w:cs="Calibri"/>
          <w:noProof/>
          <w:szCs w:val="24"/>
        </w:rPr>
        <w:lastRenderedPageBreak/>
        <w:t>Herschel, Winslow H, and Ronald Bulkley. n.d. “Ronsistenzmessungen Yon ( Ummi-BenzollGsungen,’i.”</w:t>
      </w:r>
    </w:p>
    <w:p w14:paraId="300C34C7" w14:textId="77777777" w:rsidR="003F092E" w:rsidRPr="003F092E" w:rsidRDefault="003F092E" w:rsidP="003F092E">
      <w:pPr>
        <w:widowControl w:val="0"/>
        <w:autoSpaceDE w:val="0"/>
        <w:autoSpaceDN w:val="0"/>
        <w:adjustRightInd w:val="0"/>
        <w:spacing w:line="240" w:lineRule="auto"/>
        <w:ind w:left="480" w:hanging="480"/>
        <w:rPr>
          <w:rFonts w:ascii="Calibri" w:hAnsi="Calibri" w:cs="Calibri"/>
          <w:noProof/>
          <w:szCs w:val="24"/>
        </w:rPr>
      </w:pPr>
      <w:r w:rsidRPr="003F092E">
        <w:rPr>
          <w:rFonts w:ascii="Calibri" w:hAnsi="Calibri" w:cs="Calibri"/>
          <w:noProof/>
          <w:szCs w:val="24"/>
        </w:rPr>
        <w:t xml:space="preserve">Jaworski, Zdzisław, Tadeusz Spychaj, Anna Story, and Grzegorz Story. 2021. “Carbomer Microgels as Model Yield-Stress Fluids.” </w:t>
      </w:r>
      <w:r w:rsidRPr="003F092E">
        <w:rPr>
          <w:rFonts w:ascii="Calibri" w:hAnsi="Calibri" w:cs="Calibri"/>
          <w:i/>
          <w:iCs/>
          <w:noProof/>
          <w:szCs w:val="24"/>
        </w:rPr>
        <w:t>Reviews in Chemical Engineering</w:t>
      </w:r>
      <w:r w:rsidRPr="003F092E">
        <w:rPr>
          <w:rFonts w:ascii="Calibri" w:hAnsi="Calibri" w:cs="Calibri"/>
          <w:noProof/>
          <w:szCs w:val="24"/>
        </w:rPr>
        <w:t>. De Gruyter Open Ltd. https://doi.org/10.1515/revce-2020-0016.</w:t>
      </w:r>
    </w:p>
    <w:p w14:paraId="5F519407" w14:textId="77777777" w:rsidR="003F092E" w:rsidRPr="003F092E" w:rsidRDefault="003F092E" w:rsidP="003F092E">
      <w:pPr>
        <w:widowControl w:val="0"/>
        <w:autoSpaceDE w:val="0"/>
        <w:autoSpaceDN w:val="0"/>
        <w:adjustRightInd w:val="0"/>
        <w:spacing w:line="240" w:lineRule="auto"/>
        <w:ind w:left="480" w:hanging="480"/>
        <w:rPr>
          <w:rFonts w:ascii="Calibri" w:hAnsi="Calibri" w:cs="Calibri"/>
          <w:noProof/>
          <w:szCs w:val="24"/>
        </w:rPr>
      </w:pPr>
      <w:r w:rsidRPr="003F092E">
        <w:rPr>
          <w:rFonts w:ascii="Calibri" w:hAnsi="Calibri" w:cs="Calibri"/>
          <w:noProof/>
          <w:szCs w:val="24"/>
        </w:rPr>
        <w:t xml:space="preserve">Ketz, R J, and W W Graessley. 1988. “Rheology of Concentrated Microgel Solutions.” </w:t>
      </w:r>
      <w:r w:rsidRPr="003F092E">
        <w:rPr>
          <w:rFonts w:ascii="Calibri" w:hAnsi="Calibri" w:cs="Calibri"/>
          <w:i/>
          <w:iCs/>
          <w:noProof/>
          <w:szCs w:val="24"/>
        </w:rPr>
        <w:t>Rheologica Acta Rheol Acta</w:t>
      </w:r>
      <w:r w:rsidRPr="003F092E">
        <w:rPr>
          <w:rFonts w:ascii="Calibri" w:hAnsi="Calibri" w:cs="Calibri"/>
          <w:noProof/>
          <w:szCs w:val="24"/>
        </w:rPr>
        <w:t xml:space="preserve"> 27: 531–39.</w:t>
      </w:r>
    </w:p>
    <w:p w14:paraId="57A8B34C" w14:textId="77777777" w:rsidR="003F092E" w:rsidRPr="003F092E" w:rsidRDefault="003F092E" w:rsidP="003F092E">
      <w:pPr>
        <w:widowControl w:val="0"/>
        <w:autoSpaceDE w:val="0"/>
        <w:autoSpaceDN w:val="0"/>
        <w:adjustRightInd w:val="0"/>
        <w:spacing w:line="240" w:lineRule="auto"/>
        <w:ind w:left="480" w:hanging="480"/>
        <w:rPr>
          <w:rFonts w:ascii="Calibri" w:hAnsi="Calibri" w:cs="Calibri"/>
          <w:noProof/>
          <w:szCs w:val="24"/>
        </w:rPr>
      </w:pPr>
      <w:r w:rsidRPr="003F092E">
        <w:rPr>
          <w:rFonts w:ascii="Calibri" w:hAnsi="Calibri" w:cs="Calibri"/>
          <w:noProof/>
          <w:szCs w:val="24"/>
        </w:rPr>
        <w:t xml:space="preserve">Kim, Jong Yun, Jun Yeob Song, Eun Joo Lee, and Seung Kyu Park. 2003. “Rheological Properties and Microstructures of Carbopol Gel Network System.” </w:t>
      </w:r>
      <w:r w:rsidRPr="003F092E">
        <w:rPr>
          <w:rFonts w:ascii="Calibri" w:hAnsi="Calibri" w:cs="Calibri"/>
          <w:i/>
          <w:iCs/>
          <w:noProof/>
          <w:szCs w:val="24"/>
        </w:rPr>
        <w:t>Colloid and Polymer Science</w:t>
      </w:r>
      <w:r w:rsidRPr="003F092E">
        <w:rPr>
          <w:rFonts w:ascii="Calibri" w:hAnsi="Calibri" w:cs="Calibri"/>
          <w:noProof/>
          <w:szCs w:val="24"/>
        </w:rPr>
        <w:t xml:space="preserve"> 281 (7): 614–23. https://doi.org/10.1007/S00396-002-0808-7/FIGURES/8.</w:t>
      </w:r>
    </w:p>
    <w:p w14:paraId="7DF353E1" w14:textId="77777777" w:rsidR="003F092E" w:rsidRPr="003F092E" w:rsidRDefault="003F092E" w:rsidP="003F092E">
      <w:pPr>
        <w:widowControl w:val="0"/>
        <w:autoSpaceDE w:val="0"/>
        <w:autoSpaceDN w:val="0"/>
        <w:adjustRightInd w:val="0"/>
        <w:spacing w:line="240" w:lineRule="auto"/>
        <w:ind w:left="480" w:hanging="480"/>
        <w:rPr>
          <w:rFonts w:ascii="Calibri" w:hAnsi="Calibri" w:cs="Calibri"/>
          <w:noProof/>
          <w:szCs w:val="24"/>
        </w:rPr>
      </w:pPr>
      <w:r w:rsidRPr="003F092E">
        <w:rPr>
          <w:rFonts w:ascii="Calibri" w:hAnsi="Calibri" w:cs="Calibri"/>
          <w:noProof/>
          <w:szCs w:val="24"/>
        </w:rPr>
        <w:t xml:space="preserve">Lara-Peña, M. A., A. Licea-Claverie, I. Zapata-González, and M. Laurati. 2021. “Colloidal and Polymeric Contributions to the Yielding of Dense Microgel Suspensions.” </w:t>
      </w:r>
      <w:r w:rsidRPr="003F092E">
        <w:rPr>
          <w:rFonts w:ascii="Calibri" w:hAnsi="Calibri" w:cs="Calibri"/>
          <w:i/>
          <w:iCs/>
          <w:noProof/>
          <w:szCs w:val="24"/>
        </w:rPr>
        <w:t>Journal of Colloid and Interface Science</w:t>
      </w:r>
      <w:r w:rsidRPr="003F092E">
        <w:rPr>
          <w:rFonts w:ascii="Calibri" w:hAnsi="Calibri" w:cs="Calibri"/>
          <w:noProof/>
          <w:szCs w:val="24"/>
        </w:rPr>
        <w:t xml:space="preserve"> 587 (April): 437–45. https://doi.org/10.1016/J.JCIS.2020.11.101.</w:t>
      </w:r>
    </w:p>
    <w:p w14:paraId="7AE5E6CE" w14:textId="77777777" w:rsidR="003F092E" w:rsidRPr="003F092E" w:rsidRDefault="003F092E" w:rsidP="003F092E">
      <w:pPr>
        <w:widowControl w:val="0"/>
        <w:autoSpaceDE w:val="0"/>
        <w:autoSpaceDN w:val="0"/>
        <w:adjustRightInd w:val="0"/>
        <w:spacing w:line="240" w:lineRule="auto"/>
        <w:ind w:left="480" w:hanging="480"/>
        <w:rPr>
          <w:rFonts w:ascii="Calibri" w:hAnsi="Calibri" w:cs="Calibri"/>
          <w:noProof/>
          <w:szCs w:val="24"/>
        </w:rPr>
      </w:pPr>
      <w:r w:rsidRPr="003F092E">
        <w:rPr>
          <w:rFonts w:ascii="Calibri" w:hAnsi="Calibri" w:cs="Calibri"/>
          <w:noProof/>
          <w:szCs w:val="24"/>
        </w:rPr>
        <w:t xml:space="preserve">Liu, Tianfei, Fardin Khabaz, Roger T. Bonnecaze, and Michel Cloitre. 2018. “On the Universality of the Flow Properties of Soft-Particle Glasses.” </w:t>
      </w:r>
      <w:r w:rsidRPr="003F092E">
        <w:rPr>
          <w:rFonts w:ascii="Calibri" w:hAnsi="Calibri" w:cs="Calibri"/>
          <w:i/>
          <w:iCs/>
          <w:noProof/>
          <w:szCs w:val="24"/>
        </w:rPr>
        <w:t>Soft Matter</w:t>
      </w:r>
      <w:r w:rsidRPr="003F092E">
        <w:rPr>
          <w:rFonts w:ascii="Calibri" w:hAnsi="Calibri" w:cs="Calibri"/>
          <w:noProof/>
          <w:szCs w:val="24"/>
        </w:rPr>
        <w:t xml:space="preserve"> 14 (34): 7064–74. https://doi.org/10.1039/C8SM01153B.</w:t>
      </w:r>
    </w:p>
    <w:p w14:paraId="60D467A4" w14:textId="77777777" w:rsidR="003F092E" w:rsidRPr="002A6E4F" w:rsidRDefault="003F092E" w:rsidP="003F092E">
      <w:pPr>
        <w:widowControl w:val="0"/>
        <w:autoSpaceDE w:val="0"/>
        <w:autoSpaceDN w:val="0"/>
        <w:adjustRightInd w:val="0"/>
        <w:spacing w:line="240" w:lineRule="auto"/>
        <w:ind w:left="480" w:hanging="480"/>
        <w:rPr>
          <w:rFonts w:ascii="Calibri" w:hAnsi="Calibri" w:cs="Calibri"/>
          <w:noProof/>
          <w:szCs w:val="24"/>
          <w:lang w:val="fr-CH"/>
          <w:rPrChange w:id="127" w:author="MARCHAND Manon" w:date="2022-05-13T13:44:00Z">
            <w:rPr>
              <w:rFonts w:ascii="Calibri" w:hAnsi="Calibri" w:cs="Calibri"/>
              <w:noProof/>
              <w:szCs w:val="24"/>
            </w:rPr>
          </w:rPrChange>
        </w:rPr>
      </w:pPr>
      <w:r w:rsidRPr="003F092E">
        <w:rPr>
          <w:rFonts w:ascii="Calibri" w:hAnsi="Calibri" w:cs="Calibri"/>
          <w:noProof/>
          <w:szCs w:val="24"/>
        </w:rPr>
        <w:t xml:space="preserve">Migliozzi, Simona, Giovanni Meridiano, Panagiota Angeli, and Luca Mazzei. 2020. “Investigation of the Swollen State of Carbopol Molecules in Non-Aqueous Solvents through Rheological Characterization.” </w:t>
      </w:r>
      <w:r w:rsidRPr="002A6E4F">
        <w:rPr>
          <w:rFonts w:ascii="Calibri" w:hAnsi="Calibri" w:cs="Calibri"/>
          <w:i/>
          <w:iCs/>
          <w:noProof/>
          <w:szCs w:val="24"/>
          <w:lang w:val="fr-CH"/>
          <w:rPrChange w:id="128" w:author="MARCHAND Manon" w:date="2022-05-13T13:44:00Z">
            <w:rPr>
              <w:rFonts w:ascii="Calibri" w:hAnsi="Calibri" w:cs="Calibri"/>
              <w:i/>
              <w:iCs/>
              <w:noProof/>
              <w:szCs w:val="24"/>
            </w:rPr>
          </w:rPrChange>
        </w:rPr>
        <w:t>Soft Matter</w:t>
      </w:r>
      <w:r w:rsidRPr="002A6E4F">
        <w:rPr>
          <w:rFonts w:ascii="Calibri" w:hAnsi="Calibri" w:cs="Calibri"/>
          <w:noProof/>
          <w:szCs w:val="24"/>
          <w:lang w:val="fr-CH"/>
          <w:rPrChange w:id="129" w:author="MARCHAND Manon" w:date="2022-05-13T13:44:00Z">
            <w:rPr>
              <w:rFonts w:ascii="Calibri" w:hAnsi="Calibri" w:cs="Calibri"/>
              <w:noProof/>
              <w:szCs w:val="24"/>
            </w:rPr>
          </w:rPrChange>
        </w:rPr>
        <w:t xml:space="preserve"> 16 (42): 9799–9815. https://doi.org/10.1039/D0SM01196G.</w:t>
      </w:r>
    </w:p>
    <w:p w14:paraId="4F98F3B1" w14:textId="77777777" w:rsidR="003F092E" w:rsidRPr="002A6E4F" w:rsidRDefault="003F092E" w:rsidP="003F092E">
      <w:pPr>
        <w:widowControl w:val="0"/>
        <w:autoSpaceDE w:val="0"/>
        <w:autoSpaceDN w:val="0"/>
        <w:adjustRightInd w:val="0"/>
        <w:spacing w:line="240" w:lineRule="auto"/>
        <w:ind w:left="480" w:hanging="480"/>
        <w:rPr>
          <w:rFonts w:ascii="Calibri" w:hAnsi="Calibri" w:cs="Calibri"/>
          <w:noProof/>
          <w:szCs w:val="24"/>
          <w:lang w:val="fr-CH"/>
          <w:rPrChange w:id="130" w:author="MARCHAND Manon" w:date="2022-05-13T13:44:00Z">
            <w:rPr>
              <w:rFonts w:ascii="Calibri" w:hAnsi="Calibri" w:cs="Calibri"/>
              <w:noProof/>
              <w:szCs w:val="24"/>
            </w:rPr>
          </w:rPrChange>
        </w:rPr>
      </w:pPr>
      <w:r w:rsidRPr="002A6E4F">
        <w:rPr>
          <w:rFonts w:ascii="Calibri" w:hAnsi="Calibri" w:cs="Calibri"/>
          <w:noProof/>
          <w:szCs w:val="24"/>
          <w:lang w:val="fr-CH"/>
          <w:rPrChange w:id="131" w:author="MARCHAND Manon" w:date="2022-05-13T13:44:00Z">
            <w:rPr>
              <w:rFonts w:ascii="Calibri" w:hAnsi="Calibri" w:cs="Calibri"/>
              <w:noProof/>
              <w:szCs w:val="24"/>
            </w:rPr>
          </w:rPrChange>
        </w:rPr>
        <w:t xml:space="preserve">Seth, Jyoti R., Clémentine Locatelli-Champagne, Fabrice Monti, Roger T. Bonnecaze, and Michel Cloitre. </w:t>
      </w:r>
      <w:r w:rsidRPr="003F092E">
        <w:rPr>
          <w:rFonts w:ascii="Calibri" w:hAnsi="Calibri" w:cs="Calibri"/>
          <w:noProof/>
          <w:szCs w:val="24"/>
        </w:rPr>
        <w:t xml:space="preserve">2011. “How Do Soft Particle Glasses Yield and Flow near Solid Surfaces?” </w:t>
      </w:r>
      <w:r w:rsidRPr="002A6E4F">
        <w:rPr>
          <w:rFonts w:ascii="Calibri" w:hAnsi="Calibri" w:cs="Calibri"/>
          <w:i/>
          <w:iCs/>
          <w:noProof/>
          <w:szCs w:val="24"/>
          <w:lang w:val="fr-CH"/>
          <w:rPrChange w:id="132" w:author="MARCHAND Manon" w:date="2022-05-13T13:44:00Z">
            <w:rPr>
              <w:rFonts w:ascii="Calibri" w:hAnsi="Calibri" w:cs="Calibri"/>
              <w:i/>
              <w:iCs/>
              <w:noProof/>
              <w:szCs w:val="24"/>
            </w:rPr>
          </w:rPrChange>
        </w:rPr>
        <w:t>Soft Matter</w:t>
      </w:r>
      <w:r w:rsidRPr="002A6E4F">
        <w:rPr>
          <w:rFonts w:ascii="Calibri" w:hAnsi="Calibri" w:cs="Calibri"/>
          <w:noProof/>
          <w:szCs w:val="24"/>
          <w:lang w:val="fr-CH"/>
          <w:rPrChange w:id="133" w:author="MARCHAND Manon" w:date="2022-05-13T13:44:00Z">
            <w:rPr>
              <w:rFonts w:ascii="Calibri" w:hAnsi="Calibri" w:cs="Calibri"/>
              <w:noProof/>
              <w:szCs w:val="24"/>
            </w:rPr>
          </w:rPrChange>
        </w:rPr>
        <w:t xml:space="preserve"> 8 (1): 140–48. https://doi.org/10.1039/C1SM06074K.</w:t>
      </w:r>
    </w:p>
    <w:p w14:paraId="39C9A378" w14:textId="77777777" w:rsidR="003F092E" w:rsidRPr="003F092E" w:rsidRDefault="003F092E" w:rsidP="003F092E">
      <w:pPr>
        <w:widowControl w:val="0"/>
        <w:autoSpaceDE w:val="0"/>
        <w:autoSpaceDN w:val="0"/>
        <w:adjustRightInd w:val="0"/>
        <w:spacing w:line="240" w:lineRule="auto"/>
        <w:ind w:left="480" w:hanging="480"/>
        <w:rPr>
          <w:rFonts w:ascii="Calibri" w:hAnsi="Calibri" w:cs="Calibri"/>
          <w:noProof/>
          <w:szCs w:val="24"/>
        </w:rPr>
      </w:pPr>
      <w:r w:rsidRPr="002A6E4F">
        <w:rPr>
          <w:rFonts w:ascii="Calibri" w:hAnsi="Calibri" w:cs="Calibri"/>
          <w:noProof/>
          <w:szCs w:val="24"/>
          <w:lang w:val="fr-CH"/>
          <w:rPrChange w:id="134" w:author="MARCHAND Manon" w:date="2022-05-13T13:44:00Z">
            <w:rPr>
              <w:rFonts w:ascii="Calibri" w:hAnsi="Calibri" w:cs="Calibri"/>
              <w:noProof/>
              <w:szCs w:val="24"/>
            </w:rPr>
          </w:rPrChange>
        </w:rPr>
        <w:t xml:space="preserve">Seth, Jyoti R, Lavanya Mohan, Clémentine Locatelli-Champagne, Michel Cloitre, and Roger T Bonnecaze. </w:t>
      </w:r>
      <w:r w:rsidRPr="003F092E">
        <w:rPr>
          <w:rFonts w:ascii="Calibri" w:hAnsi="Calibri" w:cs="Calibri"/>
          <w:noProof/>
          <w:szCs w:val="24"/>
        </w:rPr>
        <w:t xml:space="preserve">2011. “A Micromechanical Model to Predict the Flow of Soft Particle Glasses.” </w:t>
      </w:r>
      <w:r w:rsidRPr="003F092E">
        <w:rPr>
          <w:rFonts w:ascii="Calibri" w:hAnsi="Calibri" w:cs="Calibri"/>
          <w:i/>
          <w:iCs/>
          <w:noProof/>
          <w:szCs w:val="24"/>
        </w:rPr>
        <w:t>Nature Materials</w:t>
      </w:r>
      <w:r w:rsidRPr="003F092E">
        <w:rPr>
          <w:rFonts w:ascii="Calibri" w:hAnsi="Calibri" w:cs="Calibri"/>
          <w:noProof/>
          <w:szCs w:val="24"/>
        </w:rPr>
        <w:t xml:space="preserve"> 10 (11): 838–43.</w:t>
      </w:r>
    </w:p>
    <w:p w14:paraId="07910817" w14:textId="77777777" w:rsidR="003F092E" w:rsidRPr="003F092E" w:rsidRDefault="003F092E" w:rsidP="003F092E">
      <w:pPr>
        <w:widowControl w:val="0"/>
        <w:autoSpaceDE w:val="0"/>
        <w:autoSpaceDN w:val="0"/>
        <w:adjustRightInd w:val="0"/>
        <w:spacing w:line="240" w:lineRule="auto"/>
        <w:ind w:left="480" w:hanging="480"/>
        <w:rPr>
          <w:rFonts w:ascii="Calibri" w:hAnsi="Calibri" w:cs="Calibri"/>
          <w:noProof/>
        </w:rPr>
      </w:pPr>
      <w:r w:rsidRPr="003F092E">
        <w:rPr>
          <w:rFonts w:ascii="Calibri" w:hAnsi="Calibri" w:cs="Calibri"/>
          <w:noProof/>
          <w:szCs w:val="24"/>
        </w:rPr>
        <w:t xml:space="preserve">Story, Anna, Grzegorz Story, and Zdzisław Jaworski. 2020. “Effect of Carbomer Microgel PH and Concentration on the Herschel-Bulkley Parameters.” </w:t>
      </w:r>
      <w:r w:rsidRPr="003F092E">
        <w:rPr>
          <w:rFonts w:ascii="Calibri" w:hAnsi="Calibri" w:cs="Calibri"/>
          <w:i/>
          <w:iCs/>
          <w:noProof/>
          <w:szCs w:val="24"/>
        </w:rPr>
        <w:t>Chemical and Process Engineering</w:t>
      </w:r>
      <w:r w:rsidRPr="003F092E">
        <w:rPr>
          <w:rFonts w:ascii="Calibri" w:hAnsi="Calibri" w:cs="Calibri"/>
          <w:noProof/>
          <w:szCs w:val="24"/>
        </w:rPr>
        <w:t>, no. 3: 173–82. https://doi.org/10.24425/cpe.2020.132540.</w:t>
      </w:r>
    </w:p>
    <w:p w14:paraId="46E88F37" w14:textId="21E0FE46" w:rsidR="004A4EAA" w:rsidRPr="005A7DED" w:rsidRDefault="00322EBF" w:rsidP="005A7DED">
      <w:r>
        <w:fldChar w:fldCharType="end"/>
      </w:r>
    </w:p>
    <w:sectPr w:rsidR="004A4EAA" w:rsidRPr="005A7DE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6" w:author="MARCHAND Manon" w:date="2022-05-13T14:42:00Z" w:initials="MM">
    <w:p w14:paraId="1889F876" w14:textId="65B243AB" w:rsidR="00385904" w:rsidRDefault="00385904">
      <w:pPr>
        <w:pStyle w:val="Commentaire"/>
      </w:pPr>
      <w:r>
        <w:rPr>
          <w:rStyle w:val="Marquedecommentaire"/>
        </w:rPr>
        <w:annotationRef/>
      </w:r>
      <w:r>
        <w:t>I updated the viscosity data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889F87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E2BCBD" w14:textId="77777777" w:rsidR="00E53688" w:rsidRDefault="00E53688" w:rsidP="002A613E">
      <w:pPr>
        <w:spacing w:after="0" w:line="240" w:lineRule="auto"/>
      </w:pPr>
      <w:r>
        <w:separator/>
      </w:r>
    </w:p>
  </w:endnote>
  <w:endnote w:type="continuationSeparator" w:id="0">
    <w:p w14:paraId="3014A2A2" w14:textId="77777777" w:rsidR="00E53688" w:rsidRDefault="00E53688" w:rsidP="002A613E">
      <w:pPr>
        <w:spacing w:after="0" w:line="240" w:lineRule="auto"/>
      </w:pPr>
      <w:r>
        <w:continuationSeparator/>
      </w:r>
    </w:p>
  </w:endnote>
  <w:endnote w:type="continuationNotice" w:id="1">
    <w:p w14:paraId="51684A0B" w14:textId="77777777" w:rsidR="00E53688" w:rsidRDefault="00E5368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Yu Gothic"/>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8D8EF2" w14:textId="77777777" w:rsidR="00E53688" w:rsidRDefault="00E53688" w:rsidP="002A613E">
      <w:pPr>
        <w:spacing w:after="0" w:line="240" w:lineRule="auto"/>
      </w:pPr>
      <w:r>
        <w:separator/>
      </w:r>
    </w:p>
  </w:footnote>
  <w:footnote w:type="continuationSeparator" w:id="0">
    <w:p w14:paraId="33E19B67" w14:textId="77777777" w:rsidR="00E53688" w:rsidRDefault="00E53688" w:rsidP="002A613E">
      <w:pPr>
        <w:spacing w:after="0" w:line="240" w:lineRule="auto"/>
      </w:pPr>
      <w:r>
        <w:continuationSeparator/>
      </w:r>
    </w:p>
  </w:footnote>
  <w:footnote w:type="continuationNotice" w:id="1">
    <w:p w14:paraId="158BC742" w14:textId="77777777" w:rsidR="00E53688" w:rsidRDefault="00E5368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030414"/>
    <w:multiLevelType w:val="hybridMultilevel"/>
    <w:tmpl w:val="667C3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BC0690"/>
    <w:multiLevelType w:val="hybridMultilevel"/>
    <w:tmpl w:val="FF863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0E32BC"/>
    <w:multiLevelType w:val="hybridMultilevel"/>
    <w:tmpl w:val="39FAA2E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B37EFD"/>
    <w:multiLevelType w:val="hybridMultilevel"/>
    <w:tmpl w:val="14903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DF065C"/>
    <w:multiLevelType w:val="hybridMultilevel"/>
    <w:tmpl w:val="4DC6373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15:restartNumberingAfterBreak="0">
    <w:nsid w:val="3DA34956"/>
    <w:multiLevelType w:val="hybridMultilevel"/>
    <w:tmpl w:val="59241A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A04492"/>
    <w:multiLevelType w:val="hybridMultilevel"/>
    <w:tmpl w:val="8F5E7C5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abstractNumId w:val="1"/>
  </w:num>
  <w:num w:numId="2">
    <w:abstractNumId w:val="2"/>
  </w:num>
  <w:num w:numId="3">
    <w:abstractNumId w:val="6"/>
  </w:num>
  <w:num w:numId="4">
    <w:abstractNumId w:val="0"/>
  </w:num>
  <w:num w:numId="5">
    <w:abstractNumId w:val="3"/>
  </w:num>
  <w:num w:numId="6">
    <w:abstractNumId w:val="5"/>
  </w:num>
  <w:num w:numId="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CHAND Manon">
    <w15:presenceInfo w15:providerId="AD" w15:userId="S-1-5-21-2566597735-43548539-3886347749-1426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BBE"/>
    <w:rsid w:val="000038DC"/>
    <w:rsid w:val="00004645"/>
    <w:rsid w:val="000064BC"/>
    <w:rsid w:val="00007AD4"/>
    <w:rsid w:val="00016E3E"/>
    <w:rsid w:val="000200C9"/>
    <w:rsid w:val="00024CC7"/>
    <w:rsid w:val="00024FBA"/>
    <w:rsid w:val="0002576D"/>
    <w:rsid w:val="00026B7F"/>
    <w:rsid w:val="00026EAE"/>
    <w:rsid w:val="00030A32"/>
    <w:rsid w:val="00036A0C"/>
    <w:rsid w:val="00036CD3"/>
    <w:rsid w:val="0003709B"/>
    <w:rsid w:val="0004089A"/>
    <w:rsid w:val="000418E0"/>
    <w:rsid w:val="00043989"/>
    <w:rsid w:val="00043A82"/>
    <w:rsid w:val="0004727E"/>
    <w:rsid w:val="00047DF2"/>
    <w:rsid w:val="0005126E"/>
    <w:rsid w:val="000516F4"/>
    <w:rsid w:val="00053663"/>
    <w:rsid w:val="00056ECD"/>
    <w:rsid w:val="00060118"/>
    <w:rsid w:val="00061063"/>
    <w:rsid w:val="00061952"/>
    <w:rsid w:val="00061F17"/>
    <w:rsid w:val="0006501A"/>
    <w:rsid w:val="000670E8"/>
    <w:rsid w:val="0007058E"/>
    <w:rsid w:val="00071387"/>
    <w:rsid w:val="0007460D"/>
    <w:rsid w:val="00076D13"/>
    <w:rsid w:val="000802FA"/>
    <w:rsid w:val="000804CF"/>
    <w:rsid w:val="0008138F"/>
    <w:rsid w:val="00085142"/>
    <w:rsid w:val="00085567"/>
    <w:rsid w:val="00091D79"/>
    <w:rsid w:val="00093063"/>
    <w:rsid w:val="000A13D9"/>
    <w:rsid w:val="000A5DE0"/>
    <w:rsid w:val="000B53B2"/>
    <w:rsid w:val="000B63EE"/>
    <w:rsid w:val="000C1C73"/>
    <w:rsid w:val="000C2DA5"/>
    <w:rsid w:val="000C3FED"/>
    <w:rsid w:val="000C48BE"/>
    <w:rsid w:val="000D0CA9"/>
    <w:rsid w:val="000D1B69"/>
    <w:rsid w:val="000D5DEF"/>
    <w:rsid w:val="000E26E2"/>
    <w:rsid w:val="000E381F"/>
    <w:rsid w:val="000E6240"/>
    <w:rsid w:val="000F3034"/>
    <w:rsid w:val="000F7363"/>
    <w:rsid w:val="000F7876"/>
    <w:rsid w:val="0010101F"/>
    <w:rsid w:val="00101075"/>
    <w:rsid w:val="00105EDD"/>
    <w:rsid w:val="001115EE"/>
    <w:rsid w:val="00114EC7"/>
    <w:rsid w:val="00115B49"/>
    <w:rsid w:val="00115C95"/>
    <w:rsid w:val="00120905"/>
    <w:rsid w:val="00120A42"/>
    <w:rsid w:val="001222BF"/>
    <w:rsid w:val="001235A6"/>
    <w:rsid w:val="00124A9D"/>
    <w:rsid w:val="0014099C"/>
    <w:rsid w:val="001420FB"/>
    <w:rsid w:val="00145E22"/>
    <w:rsid w:val="00147901"/>
    <w:rsid w:val="00147E85"/>
    <w:rsid w:val="00150863"/>
    <w:rsid w:val="0015299F"/>
    <w:rsid w:val="00152E72"/>
    <w:rsid w:val="00153F48"/>
    <w:rsid w:val="00154C82"/>
    <w:rsid w:val="00157ED4"/>
    <w:rsid w:val="00163594"/>
    <w:rsid w:val="001679AE"/>
    <w:rsid w:val="00170A2A"/>
    <w:rsid w:val="001755BA"/>
    <w:rsid w:val="00177177"/>
    <w:rsid w:val="00185BDF"/>
    <w:rsid w:val="00190127"/>
    <w:rsid w:val="001935E9"/>
    <w:rsid w:val="00194AEF"/>
    <w:rsid w:val="00195C70"/>
    <w:rsid w:val="00197DFF"/>
    <w:rsid w:val="001A2388"/>
    <w:rsid w:val="001A26C5"/>
    <w:rsid w:val="001A27B5"/>
    <w:rsid w:val="001A4062"/>
    <w:rsid w:val="001B74FA"/>
    <w:rsid w:val="001B7C4D"/>
    <w:rsid w:val="001C01DD"/>
    <w:rsid w:val="001C06EB"/>
    <w:rsid w:val="001C0738"/>
    <w:rsid w:val="001C461F"/>
    <w:rsid w:val="001C7091"/>
    <w:rsid w:val="001C7A4F"/>
    <w:rsid w:val="001D09C9"/>
    <w:rsid w:val="001D19FC"/>
    <w:rsid w:val="001D28B2"/>
    <w:rsid w:val="001D631D"/>
    <w:rsid w:val="001D6BB9"/>
    <w:rsid w:val="001E0881"/>
    <w:rsid w:val="001E65AB"/>
    <w:rsid w:val="001E6FC3"/>
    <w:rsid w:val="001E7953"/>
    <w:rsid w:val="001F4A7B"/>
    <w:rsid w:val="00204A5A"/>
    <w:rsid w:val="00212346"/>
    <w:rsid w:val="002126AF"/>
    <w:rsid w:val="00213712"/>
    <w:rsid w:val="002143DF"/>
    <w:rsid w:val="00220DFE"/>
    <w:rsid w:val="002265F1"/>
    <w:rsid w:val="00227508"/>
    <w:rsid w:val="00232BC9"/>
    <w:rsid w:val="00232C70"/>
    <w:rsid w:val="002350FD"/>
    <w:rsid w:val="00235D1B"/>
    <w:rsid w:val="00237A39"/>
    <w:rsid w:val="00240C07"/>
    <w:rsid w:val="00243213"/>
    <w:rsid w:val="00243698"/>
    <w:rsid w:val="00247D4D"/>
    <w:rsid w:val="002508E2"/>
    <w:rsid w:val="002517A6"/>
    <w:rsid w:val="00251D99"/>
    <w:rsid w:val="00256807"/>
    <w:rsid w:val="0026209B"/>
    <w:rsid w:val="00262FF0"/>
    <w:rsid w:val="00263E95"/>
    <w:rsid w:val="00265E3D"/>
    <w:rsid w:val="00272D01"/>
    <w:rsid w:val="00274F81"/>
    <w:rsid w:val="002763B0"/>
    <w:rsid w:val="0027760F"/>
    <w:rsid w:val="00277F10"/>
    <w:rsid w:val="0028054B"/>
    <w:rsid w:val="002879FD"/>
    <w:rsid w:val="00293850"/>
    <w:rsid w:val="00293ACE"/>
    <w:rsid w:val="00294803"/>
    <w:rsid w:val="00297DA3"/>
    <w:rsid w:val="002A08CC"/>
    <w:rsid w:val="002A3394"/>
    <w:rsid w:val="002A4F45"/>
    <w:rsid w:val="002A5432"/>
    <w:rsid w:val="002A613E"/>
    <w:rsid w:val="002A6E4F"/>
    <w:rsid w:val="002B0006"/>
    <w:rsid w:val="002B03F0"/>
    <w:rsid w:val="002B0C68"/>
    <w:rsid w:val="002C2BC4"/>
    <w:rsid w:val="002C3E59"/>
    <w:rsid w:val="002C4D8A"/>
    <w:rsid w:val="002C635E"/>
    <w:rsid w:val="002C6793"/>
    <w:rsid w:val="002D5B2D"/>
    <w:rsid w:val="002D7D0B"/>
    <w:rsid w:val="002E0906"/>
    <w:rsid w:val="002E0B0D"/>
    <w:rsid w:val="002E4A8F"/>
    <w:rsid w:val="002E4BC2"/>
    <w:rsid w:val="002F5DA0"/>
    <w:rsid w:val="002F6438"/>
    <w:rsid w:val="002F7CCF"/>
    <w:rsid w:val="002F7FE7"/>
    <w:rsid w:val="00305955"/>
    <w:rsid w:val="00311AD3"/>
    <w:rsid w:val="0031268B"/>
    <w:rsid w:val="00312FA8"/>
    <w:rsid w:val="00315058"/>
    <w:rsid w:val="003175E0"/>
    <w:rsid w:val="00322EBF"/>
    <w:rsid w:val="003255C3"/>
    <w:rsid w:val="00334A06"/>
    <w:rsid w:val="00335585"/>
    <w:rsid w:val="0033692A"/>
    <w:rsid w:val="00340D1F"/>
    <w:rsid w:val="003425B7"/>
    <w:rsid w:val="00346423"/>
    <w:rsid w:val="00346DAD"/>
    <w:rsid w:val="003539CE"/>
    <w:rsid w:val="00356229"/>
    <w:rsid w:val="0035632F"/>
    <w:rsid w:val="00360699"/>
    <w:rsid w:val="00366C88"/>
    <w:rsid w:val="00370CCB"/>
    <w:rsid w:val="00374203"/>
    <w:rsid w:val="003812AF"/>
    <w:rsid w:val="00385904"/>
    <w:rsid w:val="003879EC"/>
    <w:rsid w:val="003918D7"/>
    <w:rsid w:val="003944F0"/>
    <w:rsid w:val="003951EE"/>
    <w:rsid w:val="003966EA"/>
    <w:rsid w:val="00396CBE"/>
    <w:rsid w:val="003A0063"/>
    <w:rsid w:val="003A4135"/>
    <w:rsid w:val="003A6614"/>
    <w:rsid w:val="003C17CF"/>
    <w:rsid w:val="003C1EA3"/>
    <w:rsid w:val="003C2635"/>
    <w:rsid w:val="003D312E"/>
    <w:rsid w:val="003D7E0F"/>
    <w:rsid w:val="003E3BD9"/>
    <w:rsid w:val="003E75F2"/>
    <w:rsid w:val="003F092E"/>
    <w:rsid w:val="003F3E54"/>
    <w:rsid w:val="003F741F"/>
    <w:rsid w:val="004030A7"/>
    <w:rsid w:val="00403FDD"/>
    <w:rsid w:val="00405F11"/>
    <w:rsid w:val="0040666C"/>
    <w:rsid w:val="004073CA"/>
    <w:rsid w:val="0040762C"/>
    <w:rsid w:val="00413153"/>
    <w:rsid w:val="004140F5"/>
    <w:rsid w:val="00415F1E"/>
    <w:rsid w:val="0041750D"/>
    <w:rsid w:val="004176AA"/>
    <w:rsid w:val="00417F0D"/>
    <w:rsid w:val="00424EA1"/>
    <w:rsid w:val="004256FA"/>
    <w:rsid w:val="00426E53"/>
    <w:rsid w:val="004271E3"/>
    <w:rsid w:val="00431525"/>
    <w:rsid w:val="00436FB2"/>
    <w:rsid w:val="0044484F"/>
    <w:rsid w:val="00444F3D"/>
    <w:rsid w:val="00444F7C"/>
    <w:rsid w:val="00446381"/>
    <w:rsid w:val="00446622"/>
    <w:rsid w:val="00452313"/>
    <w:rsid w:val="0045247B"/>
    <w:rsid w:val="0045325B"/>
    <w:rsid w:val="00453CB7"/>
    <w:rsid w:val="00457CE7"/>
    <w:rsid w:val="00462A03"/>
    <w:rsid w:val="00467212"/>
    <w:rsid w:val="00474D4E"/>
    <w:rsid w:val="00475444"/>
    <w:rsid w:val="00476471"/>
    <w:rsid w:val="00490602"/>
    <w:rsid w:val="00492A08"/>
    <w:rsid w:val="0049374B"/>
    <w:rsid w:val="00493A34"/>
    <w:rsid w:val="00495890"/>
    <w:rsid w:val="0049720D"/>
    <w:rsid w:val="004A4EAA"/>
    <w:rsid w:val="004B4E57"/>
    <w:rsid w:val="004C2C9A"/>
    <w:rsid w:val="004C6C0E"/>
    <w:rsid w:val="004D03F5"/>
    <w:rsid w:val="004D3A11"/>
    <w:rsid w:val="004D525B"/>
    <w:rsid w:val="004D58B2"/>
    <w:rsid w:val="004E3C19"/>
    <w:rsid w:val="004E6BF8"/>
    <w:rsid w:val="004E6CA4"/>
    <w:rsid w:val="004F2A21"/>
    <w:rsid w:val="004F6950"/>
    <w:rsid w:val="004F747D"/>
    <w:rsid w:val="00500B00"/>
    <w:rsid w:val="00501007"/>
    <w:rsid w:val="005060C4"/>
    <w:rsid w:val="00514D68"/>
    <w:rsid w:val="0053047C"/>
    <w:rsid w:val="00531888"/>
    <w:rsid w:val="00533E4B"/>
    <w:rsid w:val="005426A7"/>
    <w:rsid w:val="005437A3"/>
    <w:rsid w:val="005465DA"/>
    <w:rsid w:val="00546EF5"/>
    <w:rsid w:val="005475BE"/>
    <w:rsid w:val="005513C5"/>
    <w:rsid w:val="00553540"/>
    <w:rsid w:val="00555E6E"/>
    <w:rsid w:val="00557CE1"/>
    <w:rsid w:val="00561387"/>
    <w:rsid w:val="0056682A"/>
    <w:rsid w:val="00571767"/>
    <w:rsid w:val="005722CB"/>
    <w:rsid w:val="005735D4"/>
    <w:rsid w:val="00580CE6"/>
    <w:rsid w:val="00583C46"/>
    <w:rsid w:val="00583E61"/>
    <w:rsid w:val="0058535E"/>
    <w:rsid w:val="00591497"/>
    <w:rsid w:val="00595B58"/>
    <w:rsid w:val="00596AB7"/>
    <w:rsid w:val="005A441C"/>
    <w:rsid w:val="005A4B2D"/>
    <w:rsid w:val="005A6912"/>
    <w:rsid w:val="005A7DED"/>
    <w:rsid w:val="005B0D34"/>
    <w:rsid w:val="005B263A"/>
    <w:rsid w:val="005B556E"/>
    <w:rsid w:val="005B7D50"/>
    <w:rsid w:val="005C1263"/>
    <w:rsid w:val="005C197C"/>
    <w:rsid w:val="005C4D80"/>
    <w:rsid w:val="005C566A"/>
    <w:rsid w:val="005D0C65"/>
    <w:rsid w:val="005D2D62"/>
    <w:rsid w:val="005D323F"/>
    <w:rsid w:val="005D3B2E"/>
    <w:rsid w:val="005D43DF"/>
    <w:rsid w:val="005D6C96"/>
    <w:rsid w:val="005D6E44"/>
    <w:rsid w:val="005D756B"/>
    <w:rsid w:val="005E5B02"/>
    <w:rsid w:val="005E6931"/>
    <w:rsid w:val="005E7FFD"/>
    <w:rsid w:val="005F1298"/>
    <w:rsid w:val="005F3949"/>
    <w:rsid w:val="005F65BD"/>
    <w:rsid w:val="006035BA"/>
    <w:rsid w:val="00603947"/>
    <w:rsid w:val="00605211"/>
    <w:rsid w:val="0061054E"/>
    <w:rsid w:val="006120E6"/>
    <w:rsid w:val="00613E4A"/>
    <w:rsid w:val="00622CD5"/>
    <w:rsid w:val="00627586"/>
    <w:rsid w:val="00633D6A"/>
    <w:rsid w:val="0063526C"/>
    <w:rsid w:val="0064068E"/>
    <w:rsid w:val="00647585"/>
    <w:rsid w:val="006478BF"/>
    <w:rsid w:val="00653D5C"/>
    <w:rsid w:val="0065618A"/>
    <w:rsid w:val="00656D41"/>
    <w:rsid w:val="006602E7"/>
    <w:rsid w:val="00665CC7"/>
    <w:rsid w:val="00666711"/>
    <w:rsid w:val="00666835"/>
    <w:rsid w:val="00667674"/>
    <w:rsid w:val="00667A9D"/>
    <w:rsid w:val="00672375"/>
    <w:rsid w:val="00673774"/>
    <w:rsid w:val="00673AA9"/>
    <w:rsid w:val="0068257B"/>
    <w:rsid w:val="00685317"/>
    <w:rsid w:val="00693F80"/>
    <w:rsid w:val="006946DF"/>
    <w:rsid w:val="0069562F"/>
    <w:rsid w:val="00696FA4"/>
    <w:rsid w:val="006A0FF1"/>
    <w:rsid w:val="006A4BBB"/>
    <w:rsid w:val="006B5715"/>
    <w:rsid w:val="006C117C"/>
    <w:rsid w:val="006C551F"/>
    <w:rsid w:val="006C6FFD"/>
    <w:rsid w:val="006C7C16"/>
    <w:rsid w:val="006D768C"/>
    <w:rsid w:val="006E28E4"/>
    <w:rsid w:val="006E2CD1"/>
    <w:rsid w:val="006E2DAB"/>
    <w:rsid w:val="006E3712"/>
    <w:rsid w:val="006E3CEC"/>
    <w:rsid w:val="006E43FE"/>
    <w:rsid w:val="006F08DD"/>
    <w:rsid w:val="006F1B74"/>
    <w:rsid w:val="006F2AAC"/>
    <w:rsid w:val="007030B4"/>
    <w:rsid w:val="00703F2D"/>
    <w:rsid w:val="00705CC8"/>
    <w:rsid w:val="00705EFA"/>
    <w:rsid w:val="00706AA2"/>
    <w:rsid w:val="00711D2D"/>
    <w:rsid w:val="00714B22"/>
    <w:rsid w:val="00724104"/>
    <w:rsid w:val="0072656B"/>
    <w:rsid w:val="00732523"/>
    <w:rsid w:val="00733987"/>
    <w:rsid w:val="00734A39"/>
    <w:rsid w:val="00734C5E"/>
    <w:rsid w:val="00743B64"/>
    <w:rsid w:val="007440E5"/>
    <w:rsid w:val="00745E09"/>
    <w:rsid w:val="007520FA"/>
    <w:rsid w:val="00756180"/>
    <w:rsid w:val="00760195"/>
    <w:rsid w:val="00760F66"/>
    <w:rsid w:val="00762305"/>
    <w:rsid w:val="0076419B"/>
    <w:rsid w:val="00765573"/>
    <w:rsid w:val="00770F28"/>
    <w:rsid w:val="00772387"/>
    <w:rsid w:val="00773382"/>
    <w:rsid w:val="00774C89"/>
    <w:rsid w:val="00774EFC"/>
    <w:rsid w:val="00775516"/>
    <w:rsid w:val="007800BA"/>
    <w:rsid w:val="00780AC4"/>
    <w:rsid w:val="00780F4B"/>
    <w:rsid w:val="007821E8"/>
    <w:rsid w:val="007830E8"/>
    <w:rsid w:val="00787F62"/>
    <w:rsid w:val="007918FF"/>
    <w:rsid w:val="00791990"/>
    <w:rsid w:val="00791B5B"/>
    <w:rsid w:val="00791D42"/>
    <w:rsid w:val="00793532"/>
    <w:rsid w:val="0079414E"/>
    <w:rsid w:val="00794959"/>
    <w:rsid w:val="007A0BE8"/>
    <w:rsid w:val="007A122D"/>
    <w:rsid w:val="007A27E0"/>
    <w:rsid w:val="007A38F6"/>
    <w:rsid w:val="007A52BE"/>
    <w:rsid w:val="007C3ED1"/>
    <w:rsid w:val="007D0E14"/>
    <w:rsid w:val="007D2BF6"/>
    <w:rsid w:val="007D372A"/>
    <w:rsid w:val="007D7678"/>
    <w:rsid w:val="007E0403"/>
    <w:rsid w:val="007E043D"/>
    <w:rsid w:val="007E0E95"/>
    <w:rsid w:val="007E7571"/>
    <w:rsid w:val="007F12A2"/>
    <w:rsid w:val="007F22CF"/>
    <w:rsid w:val="007F449C"/>
    <w:rsid w:val="007F450B"/>
    <w:rsid w:val="007F4BCB"/>
    <w:rsid w:val="007F5EE6"/>
    <w:rsid w:val="007F7535"/>
    <w:rsid w:val="008037BF"/>
    <w:rsid w:val="0080495D"/>
    <w:rsid w:val="00805D80"/>
    <w:rsid w:val="00806F10"/>
    <w:rsid w:val="0080739C"/>
    <w:rsid w:val="00810649"/>
    <w:rsid w:val="00812318"/>
    <w:rsid w:val="00817CAF"/>
    <w:rsid w:val="00821767"/>
    <w:rsid w:val="0082786A"/>
    <w:rsid w:val="00831F6A"/>
    <w:rsid w:val="008428F7"/>
    <w:rsid w:val="00845194"/>
    <w:rsid w:val="008458A2"/>
    <w:rsid w:val="0084671A"/>
    <w:rsid w:val="00851916"/>
    <w:rsid w:val="00855435"/>
    <w:rsid w:val="00855A1A"/>
    <w:rsid w:val="008624D9"/>
    <w:rsid w:val="00863835"/>
    <w:rsid w:val="00863CCB"/>
    <w:rsid w:val="008667BA"/>
    <w:rsid w:val="00873E0B"/>
    <w:rsid w:val="00874B1C"/>
    <w:rsid w:val="0087664A"/>
    <w:rsid w:val="008775C5"/>
    <w:rsid w:val="00880264"/>
    <w:rsid w:val="00882958"/>
    <w:rsid w:val="008856F9"/>
    <w:rsid w:val="008959AE"/>
    <w:rsid w:val="008A068B"/>
    <w:rsid w:val="008A177E"/>
    <w:rsid w:val="008A272B"/>
    <w:rsid w:val="008A7578"/>
    <w:rsid w:val="008B0F40"/>
    <w:rsid w:val="008B2AED"/>
    <w:rsid w:val="008B5ACB"/>
    <w:rsid w:val="008B7B07"/>
    <w:rsid w:val="008B7CB2"/>
    <w:rsid w:val="008C1CC3"/>
    <w:rsid w:val="008C2142"/>
    <w:rsid w:val="008C3DD1"/>
    <w:rsid w:val="008D0719"/>
    <w:rsid w:val="008D1246"/>
    <w:rsid w:val="008D3686"/>
    <w:rsid w:val="008D3BB8"/>
    <w:rsid w:val="008D3D55"/>
    <w:rsid w:val="008D403C"/>
    <w:rsid w:val="008D7674"/>
    <w:rsid w:val="008D7B02"/>
    <w:rsid w:val="008E731E"/>
    <w:rsid w:val="008E732D"/>
    <w:rsid w:val="008F3A41"/>
    <w:rsid w:val="00901744"/>
    <w:rsid w:val="00902EDB"/>
    <w:rsid w:val="009033C0"/>
    <w:rsid w:val="00905A16"/>
    <w:rsid w:val="009066CA"/>
    <w:rsid w:val="00910A3F"/>
    <w:rsid w:val="0091395A"/>
    <w:rsid w:val="00921338"/>
    <w:rsid w:val="00923E22"/>
    <w:rsid w:val="00924D00"/>
    <w:rsid w:val="0092792B"/>
    <w:rsid w:val="0093055C"/>
    <w:rsid w:val="00940066"/>
    <w:rsid w:val="009428D2"/>
    <w:rsid w:val="00947560"/>
    <w:rsid w:val="00952B1D"/>
    <w:rsid w:val="00962535"/>
    <w:rsid w:val="009638D4"/>
    <w:rsid w:val="0096574D"/>
    <w:rsid w:val="00965DF7"/>
    <w:rsid w:val="00965E13"/>
    <w:rsid w:val="00967BE3"/>
    <w:rsid w:val="00973313"/>
    <w:rsid w:val="00974D95"/>
    <w:rsid w:val="00983FB6"/>
    <w:rsid w:val="00984EF8"/>
    <w:rsid w:val="0098BD3E"/>
    <w:rsid w:val="00990DD0"/>
    <w:rsid w:val="00991B01"/>
    <w:rsid w:val="00994DC5"/>
    <w:rsid w:val="009A0F4F"/>
    <w:rsid w:val="009A413E"/>
    <w:rsid w:val="009A5AF3"/>
    <w:rsid w:val="009A5CA1"/>
    <w:rsid w:val="009A7CC0"/>
    <w:rsid w:val="009B0AA1"/>
    <w:rsid w:val="009B4B9F"/>
    <w:rsid w:val="009B5297"/>
    <w:rsid w:val="009B63EA"/>
    <w:rsid w:val="009B76F9"/>
    <w:rsid w:val="009B7D92"/>
    <w:rsid w:val="009C10B4"/>
    <w:rsid w:val="009C2664"/>
    <w:rsid w:val="009C3A23"/>
    <w:rsid w:val="009C48C5"/>
    <w:rsid w:val="009C6377"/>
    <w:rsid w:val="009D0ED0"/>
    <w:rsid w:val="009D20AA"/>
    <w:rsid w:val="009D5101"/>
    <w:rsid w:val="009D7AB5"/>
    <w:rsid w:val="009E040A"/>
    <w:rsid w:val="009E169A"/>
    <w:rsid w:val="009E2B19"/>
    <w:rsid w:val="009E3EC3"/>
    <w:rsid w:val="009E454C"/>
    <w:rsid w:val="009F2A43"/>
    <w:rsid w:val="009F3A74"/>
    <w:rsid w:val="009F48CA"/>
    <w:rsid w:val="009F638A"/>
    <w:rsid w:val="009F79BB"/>
    <w:rsid w:val="00A00C82"/>
    <w:rsid w:val="00A01140"/>
    <w:rsid w:val="00A03D7A"/>
    <w:rsid w:val="00A04E34"/>
    <w:rsid w:val="00A0688E"/>
    <w:rsid w:val="00A07201"/>
    <w:rsid w:val="00A15895"/>
    <w:rsid w:val="00A17131"/>
    <w:rsid w:val="00A1747B"/>
    <w:rsid w:val="00A21D03"/>
    <w:rsid w:val="00A21E22"/>
    <w:rsid w:val="00A2374E"/>
    <w:rsid w:val="00A246C0"/>
    <w:rsid w:val="00A307C2"/>
    <w:rsid w:val="00A314FB"/>
    <w:rsid w:val="00A31A91"/>
    <w:rsid w:val="00A334AB"/>
    <w:rsid w:val="00A35D5B"/>
    <w:rsid w:val="00A3687F"/>
    <w:rsid w:val="00A428CA"/>
    <w:rsid w:val="00A56CB2"/>
    <w:rsid w:val="00A608C5"/>
    <w:rsid w:val="00A63BBF"/>
    <w:rsid w:val="00A65DD8"/>
    <w:rsid w:val="00A7052D"/>
    <w:rsid w:val="00A71A6C"/>
    <w:rsid w:val="00A71EA5"/>
    <w:rsid w:val="00A726DC"/>
    <w:rsid w:val="00A7449B"/>
    <w:rsid w:val="00A747F0"/>
    <w:rsid w:val="00A7632E"/>
    <w:rsid w:val="00A774C6"/>
    <w:rsid w:val="00A776DB"/>
    <w:rsid w:val="00A81F2C"/>
    <w:rsid w:val="00A87554"/>
    <w:rsid w:val="00A90306"/>
    <w:rsid w:val="00A90BCA"/>
    <w:rsid w:val="00A90C96"/>
    <w:rsid w:val="00A912C6"/>
    <w:rsid w:val="00A91AC7"/>
    <w:rsid w:val="00A92D8E"/>
    <w:rsid w:val="00A93CE1"/>
    <w:rsid w:val="00A97F3D"/>
    <w:rsid w:val="00AA23AD"/>
    <w:rsid w:val="00AA2EC0"/>
    <w:rsid w:val="00AA6949"/>
    <w:rsid w:val="00AA69B8"/>
    <w:rsid w:val="00AA6A6A"/>
    <w:rsid w:val="00AB3282"/>
    <w:rsid w:val="00AB7F0B"/>
    <w:rsid w:val="00AC0D96"/>
    <w:rsid w:val="00AC31CA"/>
    <w:rsid w:val="00AC475D"/>
    <w:rsid w:val="00AD40EA"/>
    <w:rsid w:val="00AD430B"/>
    <w:rsid w:val="00AD4B59"/>
    <w:rsid w:val="00AD4D62"/>
    <w:rsid w:val="00AE10C8"/>
    <w:rsid w:val="00AE2064"/>
    <w:rsid w:val="00AE26D0"/>
    <w:rsid w:val="00AE7039"/>
    <w:rsid w:val="00AE7088"/>
    <w:rsid w:val="00AE7FC4"/>
    <w:rsid w:val="00AF103F"/>
    <w:rsid w:val="00AF31E5"/>
    <w:rsid w:val="00AF7A3F"/>
    <w:rsid w:val="00B0154B"/>
    <w:rsid w:val="00B034D7"/>
    <w:rsid w:val="00B04909"/>
    <w:rsid w:val="00B0669E"/>
    <w:rsid w:val="00B144A1"/>
    <w:rsid w:val="00B15139"/>
    <w:rsid w:val="00B2735D"/>
    <w:rsid w:val="00B30033"/>
    <w:rsid w:val="00B31D85"/>
    <w:rsid w:val="00B321C8"/>
    <w:rsid w:val="00B32C93"/>
    <w:rsid w:val="00B338E0"/>
    <w:rsid w:val="00B445D7"/>
    <w:rsid w:val="00B474F7"/>
    <w:rsid w:val="00B47B8F"/>
    <w:rsid w:val="00B50864"/>
    <w:rsid w:val="00B52CC3"/>
    <w:rsid w:val="00B544B1"/>
    <w:rsid w:val="00B54BAC"/>
    <w:rsid w:val="00B62BFA"/>
    <w:rsid w:val="00B65468"/>
    <w:rsid w:val="00B65E2E"/>
    <w:rsid w:val="00B714E0"/>
    <w:rsid w:val="00B72EC3"/>
    <w:rsid w:val="00B746FF"/>
    <w:rsid w:val="00B75575"/>
    <w:rsid w:val="00B76DDA"/>
    <w:rsid w:val="00B80FBD"/>
    <w:rsid w:val="00B81CAE"/>
    <w:rsid w:val="00B8279B"/>
    <w:rsid w:val="00B862FD"/>
    <w:rsid w:val="00B9033C"/>
    <w:rsid w:val="00B90897"/>
    <w:rsid w:val="00B92854"/>
    <w:rsid w:val="00B95303"/>
    <w:rsid w:val="00B955E6"/>
    <w:rsid w:val="00BA413A"/>
    <w:rsid w:val="00BB2E76"/>
    <w:rsid w:val="00BB5865"/>
    <w:rsid w:val="00BB6590"/>
    <w:rsid w:val="00BC79F0"/>
    <w:rsid w:val="00BD01AA"/>
    <w:rsid w:val="00BD3278"/>
    <w:rsid w:val="00BD34F9"/>
    <w:rsid w:val="00BE0D88"/>
    <w:rsid w:val="00BE1294"/>
    <w:rsid w:val="00BE3A9B"/>
    <w:rsid w:val="00BE440F"/>
    <w:rsid w:val="00BF7C4C"/>
    <w:rsid w:val="00C03DA1"/>
    <w:rsid w:val="00C074B8"/>
    <w:rsid w:val="00C1003C"/>
    <w:rsid w:val="00C1041A"/>
    <w:rsid w:val="00C14A96"/>
    <w:rsid w:val="00C1601E"/>
    <w:rsid w:val="00C168D0"/>
    <w:rsid w:val="00C176AF"/>
    <w:rsid w:val="00C201A2"/>
    <w:rsid w:val="00C2240C"/>
    <w:rsid w:val="00C24B02"/>
    <w:rsid w:val="00C25963"/>
    <w:rsid w:val="00C27542"/>
    <w:rsid w:val="00C3078B"/>
    <w:rsid w:val="00C314E2"/>
    <w:rsid w:val="00C345E9"/>
    <w:rsid w:val="00C543C5"/>
    <w:rsid w:val="00C56C47"/>
    <w:rsid w:val="00C56CDB"/>
    <w:rsid w:val="00C56E0A"/>
    <w:rsid w:val="00C63453"/>
    <w:rsid w:val="00C72813"/>
    <w:rsid w:val="00C738E7"/>
    <w:rsid w:val="00C74F65"/>
    <w:rsid w:val="00C77B79"/>
    <w:rsid w:val="00C91399"/>
    <w:rsid w:val="00C9143A"/>
    <w:rsid w:val="00C91E3A"/>
    <w:rsid w:val="00C92A6F"/>
    <w:rsid w:val="00C961BB"/>
    <w:rsid w:val="00C9665D"/>
    <w:rsid w:val="00C96C64"/>
    <w:rsid w:val="00C97E4A"/>
    <w:rsid w:val="00CA241F"/>
    <w:rsid w:val="00CA72AE"/>
    <w:rsid w:val="00CB03F5"/>
    <w:rsid w:val="00CB0AD0"/>
    <w:rsid w:val="00CB10B7"/>
    <w:rsid w:val="00CB23A8"/>
    <w:rsid w:val="00CB25D4"/>
    <w:rsid w:val="00CB486D"/>
    <w:rsid w:val="00CB5388"/>
    <w:rsid w:val="00CB756A"/>
    <w:rsid w:val="00CC13CD"/>
    <w:rsid w:val="00CC1FBC"/>
    <w:rsid w:val="00CC222D"/>
    <w:rsid w:val="00CC2882"/>
    <w:rsid w:val="00CC2D2F"/>
    <w:rsid w:val="00CC76CF"/>
    <w:rsid w:val="00CD29CC"/>
    <w:rsid w:val="00CD2E5C"/>
    <w:rsid w:val="00CD5E6D"/>
    <w:rsid w:val="00CE1D55"/>
    <w:rsid w:val="00CE2504"/>
    <w:rsid w:val="00CE312B"/>
    <w:rsid w:val="00CF0A28"/>
    <w:rsid w:val="00CF185C"/>
    <w:rsid w:val="00CF3498"/>
    <w:rsid w:val="00CF5AC5"/>
    <w:rsid w:val="00CF5F7D"/>
    <w:rsid w:val="00CF6B56"/>
    <w:rsid w:val="00D010A0"/>
    <w:rsid w:val="00D02D70"/>
    <w:rsid w:val="00D038EA"/>
    <w:rsid w:val="00D06387"/>
    <w:rsid w:val="00D077EC"/>
    <w:rsid w:val="00D12AC7"/>
    <w:rsid w:val="00D133AA"/>
    <w:rsid w:val="00D276A2"/>
    <w:rsid w:val="00D3030D"/>
    <w:rsid w:val="00D41539"/>
    <w:rsid w:val="00D45AA9"/>
    <w:rsid w:val="00D46171"/>
    <w:rsid w:val="00D46383"/>
    <w:rsid w:val="00D47DC2"/>
    <w:rsid w:val="00D515DC"/>
    <w:rsid w:val="00D55928"/>
    <w:rsid w:val="00D61ECF"/>
    <w:rsid w:val="00D62F5B"/>
    <w:rsid w:val="00D719EC"/>
    <w:rsid w:val="00D73080"/>
    <w:rsid w:val="00D74650"/>
    <w:rsid w:val="00D8248D"/>
    <w:rsid w:val="00D825B5"/>
    <w:rsid w:val="00D82E48"/>
    <w:rsid w:val="00D8740A"/>
    <w:rsid w:val="00D926D3"/>
    <w:rsid w:val="00D97030"/>
    <w:rsid w:val="00D9739E"/>
    <w:rsid w:val="00D97DC8"/>
    <w:rsid w:val="00DA10BC"/>
    <w:rsid w:val="00DA5468"/>
    <w:rsid w:val="00DB3B70"/>
    <w:rsid w:val="00DB47D0"/>
    <w:rsid w:val="00DC15E3"/>
    <w:rsid w:val="00DC1D13"/>
    <w:rsid w:val="00DC295C"/>
    <w:rsid w:val="00DC3CB3"/>
    <w:rsid w:val="00DC6212"/>
    <w:rsid w:val="00DD05B5"/>
    <w:rsid w:val="00DD0B9C"/>
    <w:rsid w:val="00DD3C09"/>
    <w:rsid w:val="00DE29FF"/>
    <w:rsid w:val="00DE5406"/>
    <w:rsid w:val="00DE585C"/>
    <w:rsid w:val="00DF0826"/>
    <w:rsid w:val="00DF70BE"/>
    <w:rsid w:val="00E06720"/>
    <w:rsid w:val="00E07865"/>
    <w:rsid w:val="00E10ABA"/>
    <w:rsid w:val="00E11D26"/>
    <w:rsid w:val="00E14273"/>
    <w:rsid w:val="00E212A5"/>
    <w:rsid w:val="00E2350F"/>
    <w:rsid w:val="00E345B1"/>
    <w:rsid w:val="00E46972"/>
    <w:rsid w:val="00E52283"/>
    <w:rsid w:val="00E53688"/>
    <w:rsid w:val="00E5383C"/>
    <w:rsid w:val="00E54AB7"/>
    <w:rsid w:val="00E628FB"/>
    <w:rsid w:val="00E73A98"/>
    <w:rsid w:val="00E743FC"/>
    <w:rsid w:val="00E75461"/>
    <w:rsid w:val="00E86183"/>
    <w:rsid w:val="00E875FE"/>
    <w:rsid w:val="00E87C64"/>
    <w:rsid w:val="00E90B42"/>
    <w:rsid w:val="00E920F7"/>
    <w:rsid w:val="00E932E1"/>
    <w:rsid w:val="00E95C66"/>
    <w:rsid w:val="00EA4F40"/>
    <w:rsid w:val="00EA7BBE"/>
    <w:rsid w:val="00EB041D"/>
    <w:rsid w:val="00EB30BA"/>
    <w:rsid w:val="00EB4831"/>
    <w:rsid w:val="00EC0507"/>
    <w:rsid w:val="00EC2A22"/>
    <w:rsid w:val="00EC48AE"/>
    <w:rsid w:val="00EC5FA3"/>
    <w:rsid w:val="00EC63EE"/>
    <w:rsid w:val="00ED019D"/>
    <w:rsid w:val="00ED115B"/>
    <w:rsid w:val="00ED19EE"/>
    <w:rsid w:val="00ED1B73"/>
    <w:rsid w:val="00ED1D85"/>
    <w:rsid w:val="00ED39FB"/>
    <w:rsid w:val="00ED443C"/>
    <w:rsid w:val="00ED4676"/>
    <w:rsid w:val="00ED528C"/>
    <w:rsid w:val="00ED64D7"/>
    <w:rsid w:val="00ED6C65"/>
    <w:rsid w:val="00ED78ED"/>
    <w:rsid w:val="00EE5533"/>
    <w:rsid w:val="00EE5D8F"/>
    <w:rsid w:val="00EF17BC"/>
    <w:rsid w:val="00EF1D4D"/>
    <w:rsid w:val="00EF2639"/>
    <w:rsid w:val="00EF46F7"/>
    <w:rsid w:val="00EF644F"/>
    <w:rsid w:val="00EF7F06"/>
    <w:rsid w:val="00EFB94D"/>
    <w:rsid w:val="00F01956"/>
    <w:rsid w:val="00F0234C"/>
    <w:rsid w:val="00F04F0B"/>
    <w:rsid w:val="00F05516"/>
    <w:rsid w:val="00F05DCA"/>
    <w:rsid w:val="00F115EF"/>
    <w:rsid w:val="00F14647"/>
    <w:rsid w:val="00F17A90"/>
    <w:rsid w:val="00F17B19"/>
    <w:rsid w:val="00F20A14"/>
    <w:rsid w:val="00F23086"/>
    <w:rsid w:val="00F23EDB"/>
    <w:rsid w:val="00F2574E"/>
    <w:rsid w:val="00F26F3F"/>
    <w:rsid w:val="00F30F13"/>
    <w:rsid w:val="00F330F4"/>
    <w:rsid w:val="00F33C7C"/>
    <w:rsid w:val="00F34AEA"/>
    <w:rsid w:val="00F359BD"/>
    <w:rsid w:val="00F35B80"/>
    <w:rsid w:val="00F35DC8"/>
    <w:rsid w:val="00F40096"/>
    <w:rsid w:val="00F434EB"/>
    <w:rsid w:val="00F43D7C"/>
    <w:rsid w:val="00F44E4A"/>
    <w:rsid w:val="00F51643"/>
    <w:rsid w:val="00F53AD0"/>
    <w:rsid w:val="00F616BC"/>
    <w:rsid w:val="00F616EE"/>
    <w:rsid w:val="00F619C2"/>
    <w:rsid w:val="00F62A4E"/>
    <w:rsid w:val="00F70AF9"/>
    <w:rsid w:val="00F74B68"/>
    <w:rsid w:val="00F80433"/>
    <w:rsid w:val="00F82457"/>
    <w:rsid w:val="00F83F67"/>
    <w:rsid w:val="00F84C53"/>
    <w:rsid w:val="00F85623"/>
    <w:rsid w:val="00F901AC"/>
    <w:rsid w:val="00F90343"/>
    <w:rsid w:val="00F945BA"/>
    <w:rsid w:val="00F958A9"/>
    <w:rsid w:val="00FA16D1"/>
    <w:rsid w:val="00FA762C"/>
    <w:rsid w:val="00FB2115"/>
    <w:rsid w:val="00FB39BA"/>
    <w:rsid w:val="00FC55C6"/>
    <w:rsid w:val="00FC656A"/>
    <w:rsid w:val="00FC7F2B"/>
    <w:rsid w:val="00FD0919"/>
    <w:rsid w:val="00FD1852"/>
    <w:rsid w:val="00FD1FB5"/>
    <w:rsid w:val="00FD6904"/>
    <w:rsid w:val="00FE0EA1"/>
    <w:rsid w:val="00FE1699"/>
    <w:rsid w:val="00FE4581"/>
    <w:rsid w:val="00FE5308"/>
    <w:rsid w:val="00FE7B89"/>
    <w:rsid w:val="017CD8F1"/>
    <w:rsid w:val="017F9B78"/>
    <w:rsid w:val="0189F07B"/>
    <w:rsid w:val="019836F5"/>
    <w:rsid w:val="01A96639"/>
    <w:rsid w:val="01B12B86"/>
    <w:rsid w:val="01BBA8C2"/>
    <w:rsid w:val="01E15131"/>
    <w:rsid w:val="0234F246"/>
    <w:rsid w:val="02921573"/>
    <w:rsid w:val="03863D0D"/>
    <w:rsid w:val="039AA78C"/>
    <w:rsid w:val="03B2980D"/>
    <w:rsid w:val="03C843EA"/>
    <w:rsid w:val="03E83F2C"/>
    <w:rsid w:val="0494EDCA"/>
    <w:rsid w:val="04985261"/>
    <w:rsid w:val="0579AA92"/>
    <w:rsid w:val="05EE9EF3"/>
    <w:rsid w:val="06068DC8"/>
    <w:rsid w:val="06950E32"/>
    <w:rsid w:val="070374B0"/>
    <w:rsid w:val="0729467B"/>
    <w:rsid w:val="074C2C63"/>
    <w:rsid w:val="0794E0FD"/>
    <w:rsid w:val="07CFF323"/>
    <w:rsid w:val="07F46BA7"/>
    <w:rsid w:val="080D2F5D"/>
    <w:rsid w:val="08493CA7"/>
    <w:rsid w:val="0856EBA9"/>
    <w:rsid w:val="0859DCC8"/>
    <w:rsid w:val="0868BDF8"/>
    <w:rsid w:val="088E6667"/>
    <w:rsid w:val="0891F23C"/>
    <w:rsid w:val="08B3A4FB"/>
    <w:rsid w:val="092D585A"/>
    <w:rsid w:val="09CF0CD4"/>
    <w:rsid w:val="0A3E3EBE"/>
    <w:rsid w:val="0A674031"/>
    <w:rsid w:val="0B151AAE"/>
    <w:rsid w:val="0B745D57"/>
    <w:rsid w:val="0C02ABEB"/>
    <w:rsid w:val="0C56E573"/>
    <w:rsid w:val="0C83E2F5"/>
    <w:rsid w:val="0CBE29D7"/>
    <w:rsid w:val="0D18E48C"/>
    <w:rsid w:val="0D1F3D80"/>
    <w:rsid w:val="0D4425F0"/>
    <w:rsid w:val="0D8EA23B"/>
    <w:rsid w:val="0DADBCC7"/>
    <w:rsid w:val="0E35B16C"/>
    <w:rsid w:val="0EAD2D09"/>
    <w:rsid w:val="0ECF2982"/>
    <w:rsid w:val="0F29A94E"/>
    <w:rsid w:val="0F482D85"/>
    <w:rsid w:val="11099BBD"/>
    <w:rsid w:val="11B27E0C"/>
    <w:rsid w:val="11D26404"/>
    <w:rsid w:val="11EEBE27"/>
    <w:rsid w:val="1229C4BA"/>
    <w:rsid w:val="124FBB83"/>
    <w:rsid w:val="1275AC15"/>
    <w:rsid w:val="133E418B"/>
    <w:rsid w:val="133E745C"/>
    <w:rsid w:val="1374F0DD"/>
    <w:rsid w:val="143B6647"/>
    <w:rsid w:val="149BD993"/>
    <w:rsid w:val="15184B40"/>
    <w:rsid w:val="15B11615"/>
    <w:rsid w:val="16BAA766"/>
    <w:rsid w:val="16E6A49A"/>
    <w:rsid w:val="16F97737"/>
    <w:rsid w:val="1734546E"/>
    <w:rsid w:val="174F1C1D"/>
    <w:rsid w:val="176794EC"/>
    <w:rsid w:val="17C662CB"/>
    <w:rsid w:val="19151CE1"/>
    <w:rsid w:val="19D05E5F"/>
    <w:rsid w:val="1A33B247"/>
    <w:rsid w:val="1A3E2F83"/>
    <w:rsid w:val="1A67959D"/>
    <w:rsid w:val="1A982A87"/>
    <w:rsid w:val="1B03DE4D"/>
    <w:rsid w:val="1B4498AB"/>
    <w:rsid w:val="1C62C96A"/>
    <w:rsid w:val="1D4E9ED7"/>
    <w:rsid w:val="1DBC11F4"/>
    <w:rsid w:val="1DC1B7A0"/>
    <w:rsid w:val="1E1B7FD3"/>
    <w:rsid w:val="1E21A6F1"/>
    <w:rsid w:val="1E256597"/>
    <w:rsid w:val="1E29F3BB"/>
    <w:rsid w:val="1E32E0A5"/>
    <w:rsid w:val="1E33AC11"/>
    <w:rsid w:val="1E5921AF"/>
    <w:rsid w:val="1F6AB1B8"/>
    <w:rsid w:val="1FB39289"/>
    <w:rsid w:val="1FDD5D4A"/>
    <w:rsid w:val="20104481"/>
    <w:rsid w:val="203A8077"/>
    <w:rsid w:val="204ECFA9"/>
    <w:rsid w:val="20B4F8EB"/>
    <w:rsid w:val="210348BE"/>
    <w:rsid w:val="210D55C0"/>
    <w:rsid w:val="21DCDC9D"/>
    <w:rsid w:val="2263A252"/>
    <w:rsid w:val="228AD3C0"/>
    <w:rsid w:val="2417D0C7"/>
    <w:rsid w:val="24A94689"/>
    <w:rsid w:val="24D34516"/>
    <w:rsid w:val="2503418D"/>
    <w:rsid w:val="252CA8A2"/>
    <w:rsid w:val="25336738"/>
    <w:rsid w:val="257535FE"/>
    <w:rsid w:val="25DFD55C"/>
    <w:rsid w:val="25E9ECF6"/>
    <w:rsid w:val="26E795AD"/>
    <w:rsid w:val="26F511DE"/>
    <w:rsid w:val="27324E18"/>
    <w:rsid w:val="275B4F8B"/>
    <w:rsid w:val="277517DA"/>
    <w:rsid w:val="278783BF"/>
    <w:rsid w:val="289EC317"/>
    <w:rsid w:val="28B6EF55"/>
    <w:rsid w:val="29483246"/>
    <w:rsid w:val="2955AE77"/>
    <w:rsid w:val="29748DB8"/>
    <w:rsid w:val="2A017968"/>
    <w:rsid w:val="2A35CE1B"/>
    <w:rsid w:val="2A51C397"/>
    <w:rsid w:val="2A9E426A"/>
    <w:rsid w:val="2B30FE14"/>
    <w:rsid w:val="2B4382B9"/>
    <w:rsid w:val="2BC45421"/>
    <w:rsid w:val="2BF4B63A"/>
    <w:rsid w:val="2C025AA4"/>
    <w:rsid w:val="2C224B34"/>
    <w:rsid w:val="2C3712DB"/>
    <w:rsid w:val="2C78ED34"/>
    <w:rsid w:val="2C7F6E61"/>
    <w:rsid w:val="2CAC6BE3"/>
    <w:rsid w:val="2D5D3025"/>
    <w:rsid w:val="2DC4CF93"/>
    <w:rsid w:val="2E9B140B"/>
    <w:rsid w:val="2EBD57E3"/>
    <w:rsid w:val="2EFF8C4B"/>
    <w:rsid w:val="2F5D78C6"/>
    <w:rsid w:val="2FEBF712"/>
    <w:rsid w:val="300BAD52"/>
    <w:rsid w:val="304F4280"/>
    <w:rsid w:val="309CF043"/>
    <w:rsid w:val="312B9E04"/>
    <w:rsid w:val="314E5695"/>
    <w:rsid w:val="3269C0C2"/>
    <w:rsid w:val="32909099"/>
    <w:rsid w:val="329C148C"/>
    <w:rsid w:val="32E5924C"/>
    <w:rsid w:val="32FDF27E"/>
    <w:rsid w:val="3381B93E"/>
    <w:rsid w:val="33D13706"/>
    <w:rsid w:val="3408E495"/>
    <w:rsid w:val="343E661A"/>
    <w:rsid w:val="34D6CC48"/>
    <w:rsid w:val="355D9B72"/>
    <w:rsid w:val="35635B36"/>
    <w:rsid w:val="3651BA92"/>
    <w:rsid w:val="367A6F1A"/>
    <w:rsid w:val="37E69A87"/>
    <w:rsid w:val="386348A2"/>
    <w:rsid w:val="38A6D338"/>
    <w:rsid w:val="3975E69D"/>
    <w:rsid w:val="39813BF8"/>
    <w:rsid w:val="39A8125C"/>
    <w:rsid w:val="39FF3F1E"/>
    <w:rsid w:val="3A218EB1"/>
    <w:rsid w:val="3A411002"/>
    <w:rsid w:val="3A97448B"/>
    <w:rsid w:val="3AA13224"/>
    <w:rsid w:val="3AC59CD2"/>
    <w:rsid w:val="3AE4957C"/>
    <w:rsid w:val="3B3D2522"/>
    <w:rsid w:val="3B3F1D60"/>
    <w:rsid w:val="3BAB4F5A"/>
    <w:rsid w:val="3C1DDB43"/>
    <w:rsid w:val="3C4AE458"/>
    <w:rsid w:val="3C6CB88F"/>
    <w:rsid w:val="3CB9D8D9"/>
    <w:rsid w:val="3CC12DEC"/>
    <w:rsid w:val="3CD16CA4"/>
    <w:rsid w:val="3CE6D65B"/>
    <w:rsid w:val="3CF15397"/>
    <w:rsid w:val="3DB5B2CB"/>
    <w:rsid w:val="3DBD430C"/>
    <w:rsid w:val="3EE4E955"/>
    <w:rsid w:val="3F4FA942"/>
    <w:rsid w:val="40A80054"/>
    <w:rsid w:val="40FE96C1"/>
    <w:rsid w:val="426383DC"/>
    <w:rsid w:val="428BC47B"/>
    <w:rsid w:val="4366EE0F"/>
    <w:rsid w:val="436CAF8B"/>
    <w:rsid w:val="43F6B322"/>
    <w:rsid w:val="4477D473"/>
    <w:rsid w:val="4496A7F8"/>
    <w:rsid w:val="451F4A69"/>
    <w:rsid w:val="452EF2A4"/>
    <w:rsid w:val="458132F3"/>
    <w:rsid w:val="45943432"/>
    <w:rsid w:val="45FAAF48"/>
    <w:rsid w:val="4636E4CB"/>
    <w:rsid w:val="467EA8D9"/>
    <w:rsid w:val="46EF3B89"/>
    <w:rsid w:val="46FCA224"/>
    <w:rsid w:val="47CCD2B4"/>
    <w:rsid w:val="47DB7B12"/>
    <w:rsid w:val="48555794"/>
    <w:rsid w:val="4892F970"/>
    <w:rsid w:val="48C9E530"/>
    <w:rsid w:val="48D7F05F"/>
    <w:rsid w:val="48FEC6C3"/>
    <w:rsid w:val="490228CB"/>
    <w:rsid w:val="496A9D8B"/>
    <w:rsid w:val="49B9498B"/>
    <w:rsid w:val="4A0EE3D9"/>
    <w:rsid w:val="4AA67526"/>
    <w:rsid w:val="4AD04B7A"/>
    <w:rsid w:val="4B1D9496"/>
    <w:rsid w:val="4BB06B07"/>
    <w:rsid w:val="4BDBD509"/>
    <w:rsid w:val="4BDCD128"/>
    <w:rsid w:val="4C31D3FE"/>
    <w:rsid w:val="4C824EE0"/>
    <w:rsid w:val="4CBFBDEB"/>
    <w:rsid w:val="4D13F773"/>
    <w:rsid w:val="4D73B3F3"/>
    <w:rsid w:val="4DA50793"/>
    <w:rsid w:val="4DAA0672"/>
    <w:rsid w:val="4E279E40"/>
    <w:rsid w:val="4E321A54"/>
    <w:rsid w:val="4EC92C9F"/>
    <w:rsid w:val="4F238D45"/>
    <w:rsid w:val="4FA44FDC"/>
    <w:rsid w:val="4FC34886"/>
    <w:rsid w:val="4FC36EA1"/>
    <w:rsid w:val="504378D9"/>
    <w:rsid w:val="505B0CA4"/>
    <w:rsid w:val="5077CB6E"/>
    <w:rsid w:val="50BF5DA6"/>
    <w:rsid w:val="50ECB537"/>
    <w:rsid w:val="5170ADCD"/>
    <w:rsid w:val="51E02843"/>
    <w:rsid w:val="5200CD61"/>
    <w:rsid w:val="521A2794"/>
    <w:rsid w:val="527841DB"/>
    <w:rsid w:val="539A0374"/>
    <w:rsid w:val="53FB538B"/>
    <w:rsid w:val="54A06C9C"/>
    <w:rsid w:val="54A5F1AA"/>
    <w:rsid w:val="54B13834"/>
    <w:rsid w:val="558123B8"/>
    <w:rsid w:val="559DAFB1"/>
    <w:rsid w:val="55CDD55C"/>
    <w:rsid w:val="55CE346F"/>
    <w:rsid w:val="5620487C"/>
    <w:rsid w:val="56B1BE3E"/>
    <w:rsid w:val="5738795B"/>
    <w:rsid w:val="58A328ED"/>
    <w:rsid w:val="58CD63E8"/>
    <w:rsid w:val="59067CDA"/>
    <w:rsid w:val="59965468"/>
    <w:rsid w:val="5A4D4F4C"/>
    <w:rsid w:val="5AA73ACC"/>
    <w:rsid w:val="5B2346D7"/>
    <w:rsid w:val="5C88C94C"/>
    <w:rsid w:val="5CC9C64A"/>
    <w:rsid w:val="5D19DC85"/>
    <w:rsid w:val="5D61D269"/>
    <w:rsid w:val="5DA9BEB0"/>
    <w:rsid w:val="5E3217FC"/>
    <w:rsid w:val="5E52956C"/>
    <w:rsid w:val="5E9CB75A"/>
    <w:rsid w:val="5F327F01"/>
    <w:rsid w:val="5F3512F0"/>
    <w:rsid w:val="5F54B7DD"/>
    <w:rsid w:val="603131AD"/>
    <w:rsid w:val="60400507"/>
    <w:rsid w:val="6043699E"/>
    <w:rsid w:val="60704938"/>
    <w:rsid w:val="60853864"/>
    <w:rsid w:val="60926867"/>
    <w:rsid w:val="60CFFA39"/>
    <w:rsid w:val="611A3AF6"/>
    <w:rsid w:val="6149C82E"/>
    <w:rsid w:val="6161C19B"/>
    <w:rsid w:val="61EBE5A8"/>
    <w:rsid w:val="6342F82A"/>
    <w:rsid w:val="63FA165B"/>
    <w:rsid w:val="63FADFA9"/>
    <w:rsid w:val="647DDD1B"/>
    <w:rsid w:val="6504D5A1"/>
    <w:rsid w:val="651251D2"/>
    <w:rsid w:val="669B1223"/>
    <w:rsid w:val="66E20589"/>
    <w:rsid w:val="66E8F5F5"/>
    <w:rsid w:val="66F37DC9"/>
    <w:rsid w:val="677D6BA7"/>
    <w:rsid w:val="67BC6E49"/>
    <w:rsid w:val="687A88EB"/>
    <w:rsid w:val="6907CE60"/>
    <w:rsid w:val="6960CD45"/>
    <w:rsid w:val="69A3C15E"/>
    <w:rsid w:val="69D0BEE0"/>
    <w:rsid w:val="69FDBC62"/>
    <w:rsid w:val="6A80C24E"/>
    <w:rsid w:val="6AAA2A86"/>
    <w:rsid w:val="6AE2D216"/>
    <w:rsid w:val="6B461D84"/>
    <w:rsid w:val="6B4B3CF0"/>
    <w:rsid w:val="6B7A7019"/>
    <w:rsid w:val="6B939876"/>
    <w:rsid w:val="6BB1EAD7"/>
    <w:rsid w:val="6BD79346"/>
    <w:rsid w:val="6BEC8CC3"/>
    <w:rsid w:val="6C19620C"/>
    <w:rsid w:val="6CBFDCDE"/>
    <w:rsid w:val="6D417671"/>
    <w:rsid w:val="6D9C0073"/>
    <w:rsid w:val="6DD80DBD"/>
    <w:rsid w:val="6DE133D0"/>
    <w:rsid w:val="6E017F6A"/>
    <w:rsid w:val="6E128770"/>
    <w:rsid w:val="6E299657"/>
    <w:rsid w:val="6EA3FD32"/>
    <w:rsid w:val="6EDB77F0"/>
    <w:rsid w:val="6EDD46D2"/>
    <w:rsid w:val="6F3EF1F3"/>
    <w:rsid w:val="6F636C95"/>
    <w:rsid w:val="6F6FECA7"/>
    <w:rsid w:val="70325162"/>
    <w:rsid w:val="707ED035"/>
    <w:rsid w:val="70B0F8B6"/>
    <w:rsid w:val="7149C38B"/>
    <w:rsid w:val="716D6829"/>
    <w:rsid w:val="71843D3E"/>
    <w:rsid w:val="71A3E060"/>
    <w:rsid w:val="72232499"/>
    <w:rsid w:val="727489E0"/>
    <w:rsid w:val="735097F1"/>
    <w:rsid w:val="738F031B"/>
    <w:rsid w:val="73EA5EE5"/>
    <w:rsid w:val="74433AD4"/>
    <w:rsid w:val="7498F913"/>
    <w:rsid w:val="74B1C666"/>
    <w:rsid w:val="74EDF7B0"/>
    <w:rsid w:val="7504C666"/>
    <w:rsid w:val="75124297"/>
    <w:rsid w:val="7541A891"/>
    <w:rsid w:val="75A5E368"/>
    <w:rsid w:val="761D01DD"/>
    <w:rsid w:val="7642777B"/>
    <w:rsid w:val="764D96C7"/>
    <w:rsid w:val="76B49EBD"/>
    <w:rsid w:val="76E19C3F"/>
    <w:rsid w:val="76F36E8E"/>
    <w:rsid w:val="77A004EB"/>
    <w:rsid w:val="781C8130"/>
    <w:rsid w:val="7896C6D3"/>
    <w:rsid w:val="78EFC5B8"/>
    <w:rsid w:val="7934BCA7"/>
    <w:rsid w:val="797DA50D"/>
    <w:rsid w:val="79A6B118"/>
    <w:rsid w:val="79A911B1"/>
    <w:rsid w:val="79CED7C4"/>
    <w:rsid w:val="79E6AFD9"/>
    <w:rsid w:val="7AEE702A"/>
    <w:rsid w:val="7B2065DA"/>
    <w:rsid w:val="7B5582B8"/>
    <w:rsid w:val="7BF53EF4"/>
    <w:rsid w:val="7C1F79EF"/>
    <w:rsid w:val="7C6F2965"/>
    <w:rsid w:val="7CB844C4"/>
    <w:rsid w:val="7D22D98A"/>
    <w:rsid w:val="7DF329B5"/>
    <w:rsid w:val="7DFCB56A"/>
    <w:rsid w:val="7F87D6D9"/>
    <w:rsid w:val="7F908DAD"/>
    <w:rsid w:val="7FE7F8F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E80206"/>
  <w15:chartTrackingRefBased/>
  <w15:docId w15:val="{93EF11EA-F273-4198-810C-C08BA06D1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2265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696F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63594"/>
    <w:pPr>
      <w:ind w:left="720"/>
      <w:contextualSpacing/>
    </w:pPr>
  </w:style>
  <w:style w:type="character" w:customStyle="1" w:styleId="Titre1Car">
    <w:name w:val="Titre 1 Car"/>
    <w:basedOn w:val="Policepardfaut"/>
    <w:link w:val="Titre1"/>
    <w:uiPriority w:val="9"/>
    <w:rsid w:val="002265F1"/>
    <w:rPr>
      <w:rFonts w:asciiTheme="majorHAnsi" w:eastAsiaTheme="majorEastAsia" w:hAnsiTheme="majorHAnsi" w:cstheme="majorBidi"/>
      <w:color w:val="2F5496" w:themeColor="accent1" w:themeShade="BF"/>
      <w:sz w:val="32"/>
      <w:szCs w:val="32"/>
    </w:rPr>
  </w:style>
  <w:style w:type="character" w:styleId="Textedelespacerserv">
    <w:name w:val="Placeholder Text"/>
    <w:basedOn w:val="Policepardfaut"/>
    <w:uiPriority w:val="99"/>
    <w:semiHidden/>
    <w:rsid w:val="00B80FBD"/>
    <w:rPr>
      <w:color w:val="808080"/>
    </w:rPr>
  </w:style>
  <w:style w:type="character" w:customStyle="1" w:styleId="Titre2Car">
    <w:name w:val="Titre 2 Car"/>
    <w:basedOn w:val="Policepardfaut"/>
    <w:link w:val="Titre2"/>
    <w:uiPriority w:val="9"/>
    <w:rsid w:val="00696FA4"/>
    <w:rPr>
      <w:rFonts w:asciiTheme="majorHAnsi" w:eastAsiaTheme="majorEastAsia" w:hAnsiTheme="majorHAnsi" w:cstheme="majorBidi"/>
      <w:color w:val="2F5496" w:themeColor="accent1" w:themeShade="BF"/>
      <w:sz w:val="26"/>
      <w:szCs w:val="26"/>
    </w:rPr>
  </w:style>
  <w:style w:type="table" w:styleId="Grilledutableau">
    <w:name w:val="Table Grid"/>
    <w:basedOn w:val="TableauNormal"/>
    <w:uiPriority w:val="39"/>
    <w:rsid w:val="00F35B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
    <w:name w:val="Grid Table 1 Light"/>
    <w:basedOn w:val="TableauNormal"/>
    <w:uiPriority w:val="46"/>
    <w:rsid w:val="00F35B8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tte">
    <w:name w:val="header"/>
    <w:basedOn w:val="Normal"/>
    <w:link w:val="En-tteCar"/>
    <w:uiPriority w:val="99"/>
    <w:semiHidden/>
    <w:unhideWhenUsed/>
    <w:rsid w:val="00CC2882"/>
    <w:pPr>
      <w:tabs>
        <w:tab w:val="center" w:pos="4680"/>
        <w:tab w:val="right" w:pos="9360"/>
      </w:tabs>
      <w:spacing w:after="0" w:line="240" w:lineRule="auto"/>
    </w:pPr>
  </w:style>
  <w:style w:type="character" w:customStyle="1" w:styleId="En-tteCar">
    <w:name w:val="En-tête Car"/>
    <w:basedOn w:val="Policepardfaut"/>
    <w:link w:val="En-tte"/>
    <w:uiPriority w:val="99"/>
    <w:semiHidden/>
    <w:rsid w:val="00CC2882"/>
  </w:style>
  <w:style w:type="paragraph" w:styleId="Pieddepage">
    <w:name w:val="footer"/>
    <w:basedOn w:val="Normal"/>
    <w:link w:val="PieddepageCar"/>
    <w:uiPriority w:val="99"/>
    <w:semiHidden/>
    <w:unhideWhenUsed/>
    <w:rsid w:val="00CC2882"/>
    <w:pPr>
      <w:tabs>
        <w:tab w:val="center" w:pos="4680"/>
        <w:tab w:val="right" w:pos="9360"/>
      </w:tabs>
      <w:spacing w:after="0" w:line="240" w:lineRule="auto"/>
    </w:pPr>
  </w:style>
  <w:style w:type="character" w:customStyle="1" w:styleId="PieddepageCar">
    <w:name w:val="Pied de page Car"/>
    <w:basedOn w:val="Policepardfaut"/>
    <w:link w:val="Pieddepage"/>
    <w:uiPriority w:val="99"/>
    <w:semiHidden/>
    <w:rsid w:val="00CC2882"/>
  </w:style>
  <w:style w:type="paragraph" w:styleId="Lgende">
    <w:name w:val="caption"/>
    <w:basedOn w:val="Normal"/>
    <w:next w:val="Normal"/>
    <w:uiPriority w:val="35"/>
    <w:unhideWhenUsed/>
    <w:qFormat/>
    <w:rsid w:val="000418E0"/>
    <w:pPr>
      <w:spacing w:after="200" w:line="240" w:lineRule="auto"/>
    </w:pPr>
    <w:rPr>
      <w:i/>
      <w:iCs/>
      <w:color w:val="44546A" w:themeColor="text2"/>
      <w:sz w:val="18"/>
      <w:szCs w:val="18"/>
    </w:rPr>
  </w:style>
  <w:style w:type="paragraph" w:styleId="Textedebulles">
    <w:name w:val="Balloon Text"/>
    <w:basedOn w:val="Normal"/>
    <w:link w:val="TextedebullesCar"/>
    <w:uiPriority w:val="99"/>
    <w:semiHidden/>
    <w:unhideWhenUsed/>
    <w:rsid w:val="00C24B0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24B02"/>
    <w:rPr>
      <w:rFonts w:ascii="Segoe UI" w:hAnsi="Segoe UI" w:cs="Segoe UI"/>
      <w:sz w:val="18"/>
      <w:szCs w:val="18"/>
    </w:rPr>
  </w:style>
  <w:style w:type="character" w:styleId="Marquedecommentaire">
    <w:name w:val="annotation reference"/>
    <w:basedOn w:val="Policepardfaut"/>
    <w:uiPriority w:val="99"/>
    <w:semiHidden/>
    <w:unhideWhenUsed/>
    <w:rsid w:val="00C24B02"/>
    <w:rPr>
      <w:sz w:val="16"/>
      <w:szCs w:val="16"/>
    </w:rPr>
  </w:style>
  <w:style w:type="paragraph" w:styleId="Commentaire">
    <w:name w:val="annotation text"/>
    <w:basedOn w:val="Normal"/>
    <w:link w:val="CommentaireCar"/>
    <w:uiPriority w:val="99"/>
    <w:semiHidden/>
    <w:unhideWhenUsed/>
    <w:rsid w:val="00C24B02"/>
    <w:pPr>
      <w:spacing w:line="240" w:lineRule="auto"/>
    </w:pPr>
    <w:rPr>
      <w:sz w:val="20"/>
      <w:szCs w:val="20"/>
    </w:rPr>
  </w:style>
  <w:style w:type="character" w:customStyle="1" w:styleId="CommentaireCar">
    <w:name w:val="Commentaire Car"/>
    <w:basedOn w:val="Policepardfaut"/>
    <w:link w:val="Commentaire"/>
    <w:uiPriority w:val="99"/>
    <w:semiHidden/>
    <w:rsid w:val="00C24B02"/>
    <w:rPr>
      <w:sz w:val="20"/>
      <w:szCs w:val="20"/>
    </w:rPr>
  </w:style>
  <w:style w:type="paragraph" w:styleId="Objetducommentaire">
    <w:name w:val="annotation subject"/>
    <w:basedOn w:val="Commentaire"/>
    <w:next w:val="Commentaire"/>
    <w:link w:val="ObjetducommentaireCar"/>
    <w:uiPriority w:val="99"/>
    <w:semiHidden/>
    <w:unhideWhenUsed/>
    <w:rsid w:val="00C24B02"/>
    <w:rPr>
      <w:b/>
      <w:bCs/>
    </w:rPr>
  </w:style>
  <w:style w:type="character" w:customStyle="1" w:styleId="ObjetducommentaireCar">
    <w:name w:val="Objet du commentaire Car"/>
    <w:basedOn w:val="CommentaireCar"/>
    <w:link w:val="Objetducommentaire"/>
    <w:uiPriority w:val="99"/>
    <w:semiHidden/>
    <w:rsid w:val="00C24B02"/>
    <w:rPr>
      <w:b/>
      <w:bCs/>
      <w:sz w:val="20"/>
      <w:szCs w:val="20"/>
    </w:rPr>
  </w:style>
  <w:style w:type="character" w:styleId="Lienhypertexte">
    <w:name w:val="Hyperlink"/>
    <w:basedOn w:val="Policepardfaut"/>
    <w:uiPriority w:val="99"/>
    <w:unhideWhenUsed/>
    <w:rsid w:val="00C24B02"/>
    <w:rPr>
      <w:color w:val="0000FF"/>
      <w:u w:val="single"/>
    </w:rPr>
  </w:style>
  <w:style w:type="character" w:customStyle="1" w:styleId="c-bibliographic-informationvalue">
    <w:name w:val="c-bibliographic-information__value"/>
    <w:basedOn w:val="Policepardfaut"/>
    <w:rsid w:val="00C24B02"/>
  </w:style>
  <w:style w:type="character" w:styleId="Mentionnonrsolue">
    <w:name w:val="Unresolved Mention"/>
    <w:basedOn w:val="Policepardfaut"/>
    <w:uiPriority w:val="99"/>
    <w:semiHidden/>
    <w:unhideWhenUsed/>
    <w:rsid w:val="00C24B02"/>
    <w:rPr>
      <w:color w:val="605E5C"/>
      <w:shd w:val="clear" w:color="auto" w:fill="E1DFDD"/>
    </w:rPr>
  </w:style>
  <w:style w:type="character" w:styleId="Lienhypertextesuivivisit">
    <w:name w:val="FollowedHyperlink"/>
    <w:basedOn w:val="Policepardfaut"/>
    <w:uiPriority w:val="99"/>
    <w:semiHidden/>
    <w:unhideWhenUsed/>
    <w:rsid w:val="00A93CE1"/>
    <w:rPr>
      <w:color w:val="954F72" w:themeColor="followedHyperlink"/>
      <w:u w:val="single"/>
    </w:rPr>
  </w:style>
  <w:style w:type="paragraph" w:styleId="Rvision">
    <w:name w:val="Revision"/>
    <w:hidden/>
    <w:uiPriority w:val="99"/>
    <w:semiHidden/>
    <w:rsid w:val="00C03DA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991195">
      <w:bodyDiv w:val="1"/>
      <w:marLeft w:val="0"/>
      <w:marRight w:val="0"/>
      <w:marTop w:val="0"/>
      <w:marBottom w:val="0"/>
      <w:divBdr>
        <w:top w:val="none" w:sz="0" w:space="0" w:color="auto"/>
        <w:left w:val="none" w:sz="0" w:space="0" w:color="auto"/>
        <w:bottom w:val="none" w:sz="0" w:space="0" w:color="auto"/>
        <w:right w:val="none" w:sz="0" w:space="0" w:color="auto"/>
      </w:divBdr>
    </w:div>
    <w:div w:id="638070567">
      <w:bodyDiv w:val="1"/>
      <w:marLeft w:val="0"/>
      <w:marRight w:val="0"/>
      <w:marTop w:val="0"/>
      <w:marBottom w:val="0"/>
      <w:divBdr>
        <w:top w:val="none" w:sz="0" w:space="0" w:color="auto"/>
        <w:left w:val="none" w:sz="0" w:space="0" w:color="auto"/>
        <w:bottom w:val="none" w:sz="0" w:space="0" w:color="auto"/>
        <w:right w:val="none" w:sz="0" w:space="0" w:color="auto"/>
      </w:divBdr>
    </w:div>
    <w:div w:id="827019144">
      <w:bodyDiv w:val="1"/>
      <w:marLeft w:val="0"/>
      <w:marRight w:val="0"/>
      <w:marTop w:val="0"/>
      <w:marBottom w:val="0"/>
      <w:divBdr>
        <w:top w:val="none" w:sz="0" w:space="0" w:color="auto"/>
        <w:left w:val="none" w:sz="0" w:space="0" w:color="auto"/>
        <w:bottom w:val="none" w:sz="0" w:space="0" w:color="auto"/>
        <w:right w:val="none" w:sz="0" w:space="0" w:color="auto"/>
      </w:divBdr>
    </w:div>
    <w:div w:id="991787997">
      <w:bodyDiv w:val="1"/>
      <w:marLeft w:val="0"/>
      <w:marRight w:val="0"/>
      <w:marTop w:val="0"/>
      <w:marBottom w:val="0"/>
      <w:divBdr>
        <w:top w:val="none" w:sz="0" w:space="0" w:color="auto"/>
        <w:left w:val="none" w:sz="0" w:space="0" w:color="auto"/>
        <w:bottom w:val="none" w:sz="0" w:space="0" w:color="auto"/>
        <w:right w:val="none" w:sz="0" w:space="0" w:color="auto"/>
      </w:divBdr>
    </w:div>
    <w:div w:id="1063066049">
      <w:bodyDiv w:val="1"/>
      <w:marLeft w:val="0"/>
      <w:marRight w:val="0"/>
      <w:marTop w:val="0"/>
      <w:marBottom w:val="0"/>
      <w:divBdr>
        <w:top w:val="none" w:sz="0" w:space="0" w:color="auto"/>
        <w:left w:val="none" w:sz="0" w:space="0" w:color="auto"/>
        <w:bottom w:val="none" w:sz="0" w:space="0" w:color="auto"/>
        <w:right w:val="none" w:sz="0" w:space="0" w:color="auto"/>
      </w:divBdr>
    </w:div>
    <w:div w:id="1708483084">
      <w:bodyDiv w:val="1"/>
      <w:marLeft w:val="0"/>
      <w:marRight w:val="0"/>
      <w:marTop w:val="0"/>
      <w:marBottom w:val="0"/>
      <w:divBdr>
        <w:top w:val="none" w:sz="0" w:space="0" w:color="auto"/>
        <w:left w:val="none" w:sz="0" w:space="0" w:color="auto"/>
        <w:bottom w:val="none" w:sz="0" w:space="0" w:color="auto"/>
        <w:right w:val="none" w:sz="0" w:space="0" w:color="auto"/>
      </w:divBdr>
    </w:div>
    <w:div w:id="1727024632">
      <w:bodyDiv w:val="1"/>
      <w:marLeft w:val="0"/>
      <w:marRight w:val="0"/>
      <w:marTop w:val="0"/>
      <w:marBottom w:val="0"/>
      <w:divBdr>
        <w:top w:val="none" w:sz="0" w:space="0" w:color="auto"/>
        <w:left w:val="none" w:sz="0" w:space="0" w:color="auto"/>
        <w:bottom w:val="none" w:sz="0" w:space="0" w:color="auto"/>
        <w:right w:val="none" w:sz="0" w:space="0" w:color="auto"/>
      </w:divBdr>
    </w:div>
    <w:div w:id="1783650059">
      <w:bodyDiv w:val="1"/>
      <w:marLeft w:val="0"/>
      <w:marRight w:val="0"/>
      <w:marTop w:val="0"/>
      <w:marBottom w:val="0"/>
      <w:divBdr>
        <w:top w:val="none" w:sz="0" w:space="0" w:color="auto"/>
        <w:left w:val="none" w:sz="0" w:space="0" w:color="auto"/>
        <w:bottom w:val="none" w:sz="0" w:space="0" w:color="auto"/>
        <w:right w:val="none" w:sz="0" w:space="0" w:color="auto"/>
      </w:divBdr>
    </w:div>
    <w:div w:id="1852330365">
      <w:bodyDiv w:val="1"/>
      <w:marLeft w:val="0"/>
      <w:marRight w:val="0"/>
      <w:marTop w:val="0"/>
      <w:marBottom w:val="0"/>
      <w:divBdr>
        <w:top w:val="none" w:sz="0" w:space="0" w:color="auto"/>
        <w:left w:val="none" w:sz="0" w:space="0" w:color="auto"/>
        <w:bottom w:val="none" w:sz="0" w:space="0" w:color="auto"/>
        <w:right w:val="none" w:sz="0" w:space="0" w:color="auto"/>
      </w:divBdr>
    </w:div>
    <w:div w:id="2071728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microsoft.com/office/2011/relationships/commentsExtended" Target="commentsExtended.xm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comments" Target="comments.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sv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1435F6-6316-4F84-BC3F-9480C487AA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8569</Words>
  <Characters>48847</Characters>
  <Application>Microsoft Office Word</Application>
  <DocSecurity>0</DocSecurity>
  <Lines>407</Lines>
  <Paragraphs>114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Caggioni, Marco</dc:creator>
  <cp:keywords/>
  <dc:description/>
  <cp:lastModifiedBy>MARCHAND Manon</cp:lastModifiedBy>
  <cp:revision>609</cp:revision>
  <dcterms:created xsi:type="dcterms:W3CDTF">2022-05-04T16:00:00Z</dcterms:created>
  <dcterms:modified xsi:type="dcterms:W3CDTF">2022-05-13T15:41:00Z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http://www.zotero.org/styles/chicago-author-date</vt:lpwstr>
  </property>
  <property fmtid="{D5CDD505-2E9C-101B-9397-08002B2CF9AE}" pid="24" name="Mendeley Unique User Id_1">
    <vt:lpwstr>13550227-5341-3477-bb63-475a5722979a</vt:lpwstr>
  </property>
</Properties>
</file>